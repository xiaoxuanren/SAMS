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36491" w14:textId="77777777" w:rsidR="0023312D" w:rsidRDefault="0023312D">
      <w:pPr>
        <w:spacing w:before="1600"/>
      </w:pPr>
    </w:p>
    <w:p w14:paraId="0855CC58" w14:textId="77777777" w:rsidR="0023312D" w:rsidRDefault="00000000">
      <w:pPr>
        <w:pStyle w:val="Title"/>
      </w:pPr>
      <w:r>
        <w:t>SAMS</w:t>
      </w:r>
    </w:p>
    <w:p w14:paraId="5E8D1240" w14:textId="77777777" w:rsidR="0023312D" w:rsidRDefault="00000000">
      <w:pPr>
        <w:spacing w:after="80"/>
        <w:jc w:val="center"/>
      </w:pPr>
      <w:r>
        <w:rPr>
          <w:color w:val="404040"/>
          <w:sz w:val="28"/>
          <w:szCs w:val="28"/>
        </w:rPr>
        <w:t>Semi-Automated MEA Spike Sorting</w:t>
      </w:r>
    </w:p>
    <w:p w14:paraId="650209A0" w14:textId="77777777" w:rsidR="0023312D" w:rsidRDefault="00000000">
      <w:pPr>
        <w:spacing w:after="600"/>
        <w:jc w:val="center"/>
      </w:pPr>
      <w:r>
        <w:rPr>
          <w:sz w:val="32"/>
          <w:szCs w:val="32"/>
        </w:rPr>
        <w:t>User Manual</w:t>
      </w:r>
    </w:p>
    <w:p w14:paraId="1A3819F1" w14:textId="45F335BD" w:rsidR="0023312D" w:rsidRDefault="00000000">
      <w:pPr>
        <w:spacing w:before="400"/>
        <w:jc w:val="center"/>
      </w:pPr>
      <w:r>
        <w:t xml:space="preserve">Version </w:t>
      </w:r>
      <w:r w:rsidR="00D42091">
        <w:t>1</w:t>
      </w:r>
      <w:r>
        <w:t>.0</w:t>
      </w:r>
    </w:p>
    <w:p w14:paraId="632AE262" w14:textId="77777777" w:rsidR="0023312D" w:rsidRDefault="00000000">
      <w:pPr>
        <w:spacing w:before="1200"/>
        <w:jc w:val="center"/>
      </w:pPr>
      <w:r>
        <w:t>Zhao Lab | Hai Lab | Rosenberg Lab</w:t>
      </w:r>
    </w:p>
    <w:p w14:paraId="7F3BC335" w14:textId="77777777" w:rsidR="0023312D" w:rsidRDefault="00000000">
      <w:pPr>
        <w:jc w:val="center"/>
      </w:pPr>
      <w:r>
        <w:t>University of Wisconsin-Madison</w:t>
      </w:r>
    </w:p>
    <w:p w14:paraId="32BCC0E4" w14:textId="75343B6D" w:rsidR="0023312D" w:rsidRDefault="00D42091">
      <w:pPr>
        <w:spacing w:before="800"/>
        <w:jc w:val="center"/>
      </w:pPr>
      <w:hyperlink r:id="rId7" w:history="1">
        <w:r w:rsidRPr="000E56F0">
          <w:rPr>
            <w:rStyle w:val="Hyperlink"/>
            <w:sz w:val="20"/>
            <w:szCs w:val="20"/>
          </w:rPr>
          <w:t>https://github.com/Zhao-Lab-UW/SAMS-Semi-Automatic-MEA-Spike-sorting-pipeline-</w:t>
        </w:r>
      </w:hyperlink>
    </w:p>
    <w:p w14:paraId="0E40AF64" w14:textId="77777777" w:rsidR="0023312D" w:rsidRDefault="00000000">
      <w:r>
        <w:br w:type="page"/>
      </w:r>
    </w:p>
    <w:p w14:paraId="62954A85" w14:textId="77777777" w:rsidR="0023312D" w:rsidRDefault="00000000">
      <w:pPr>
        <w:pStyle w:val="Heading1"/>
      </w:pPr>
      <w:r>
        <w:lastRenderedPageBreak/>
        <w:t>Citation</w:t>
      </w:r>
    </w:p>
    <w:p w14:paraId="1458BD31" w14:textId="77777777" w:rsidR="0023312D" w:rsidRDefault="00000000">
      <w:pPr>
        <w:spacing w:after="120"/>
      </w:pPr>
      <w:r>
        <w:t>If you use SAMS in your research, please cite:</w:t>
      </w:r>
    </w:p>
    <w:p w14:paraId="2B5EB15B" w14:textId="77777777" w:rsidR="0023312D" w:rsidRDefault="00000000">
      <w:pPr>
        <w:spacing w:after="200"/>
        <w:ind w:left="360"/>
      </w:pPr>
      <w:r>
        <w:t xml:space="preserve">Ren X, Sirois CL, Doudlah R, Bhattacharyya A, Bhattacharyya A, Mendez-Albelo NM, Bhattacharyya A, Hai A, Rosenberg A, Zhao X. (2025). A Semi-Automated MEA Spike sorting (SAMS) method for high throughput assessment of cultured neurons. </w:t>
      </w:r>
      <w:proofErr w:type="spellStart"/>
      <w:r>
        <w:rPr>
          <w:i/>
          <w:iCs/>
        </w:rPr>
        <w:t>bioRxiv</w:t>
      </w:r>
      <w:proofErr w:type="spellEnd"/>
      <w:r>
        <w:t xml:space="preserve">. DOI: </w:t>
      </w:r>
      <w:hyperlink r:id="rId8" w:history="1">
        <w:r w:rsidR="0023312D">
          <w:rPr>
            <w:color w:val="2E75B6"/>
          </w:rPr>
          <w:t>10.1101/2025.02.08.637245</w:t>
        </w:r>
      </w:hyperlink>
    </w:p>
    <w:p w14:paraId="6AC6BE82" w14:textId="77777777" w:rsidR="0023312D" w:rsidRDefault="00000000">
      <w:pPr>
        <w:spacing w:after="300"/>
      </w:pPr>
      <w:r>
        <w:rPr>
          <w:b/>
          <w:bCs/>
        </w:rPr>
        <w:t xml:space="preserve">RRID: </w:t>
      </w:r>
      <w:r>
        <w:t>[</w:t>
      </w:r>
      <w:commentRangeStart w:id="0"/>
      <w:r>
        <w:t>pending</w:t>
      </w:r>
      <w:commentRangeEnd w:id="0"/>
      <w:r w:rsidR="001C2411">
        <w:rPr>
          <w:rStyle w:val="CommentReference"/>
        </w:rPr>
        <w:commentReference w:id="0"/>
      </w:r>
      <w:r>
        <w:t>]</w:t>
      </w:r>
    </w:p>
    <w:p w14:paraId="658761E2" w14:textId="77777777" w:rsidR="0023312D" w:rsidRDefault="00000000">
      <w:pPr>
        <w:pStyle w:val="Heading1"/>
      </w:pPr>
      <w:r>
        <w:t>Overview</w:t>
      </w:r>
    </w:p>
    <w:p w14:paraId="15C3013B" w14:textId="77777777" w:rsidR="0023312D" w:rsidRDefault="00000000">
      <w:pPr>
        <w:spacing w:after="160"/>
      </w:pPr>
      <w:r>
        <w:t>SAMS is a MATLAB-based application for spike sorting multi-electrode array (MEA) recordings. It was developed to address the need for efficient, reproducible spike sorting in high-throughput neuronal culture experiments—particularly for iPSC-derived neurons where traditional sorting methods can be time-consuming.</w:t>
      </w:r>
    </w:p>
    <w:p w14:paraId="7512FE03" w14:textId="77777777" w:rsidR="0023312D" w:rsidRDefault="00000000">
      <w:pPr>
        <w:spacing w:after="160"/>
      </w:pPr>
      <w:r>
        <w:t>The pipeline has two components:</w:t>
      </w:r>
    </w:p>
    <w:p w14:paraId="74A7A12A" w14:textId="77777777" w:rsidR="0023312D" w:rsidRDefault="00000000">
      <w:pPr>
        <w:pStyle w:val="ListParagraph"/>
        <w:numPr>
          <w:ilvl w:val="0"/>
          <w:numId w:val="2"/>
        </w:numPr>
      </w:pPr>
      <w:r>
        <w:rPr>
          <w:b/>
          <w:bCs/>
        </w:rPr>
        <w:t xml:space="preserve">SAMS (automated sorting) </w:t>
      </w:r>
      <w:r>
        <w:t>– batch processes .</w:t>
      </w:r>
      <w:proofErr w:type="spellStart"/>
      <w:r>
        <w:t>spk</w:t>
      </w:r>
      <w:proofErr w:type="spellEnd"/>
      <w:r>
        <w:t xml:space="preserve"> files, performs spike detection and clustering, and runs burst analysis</w:t>
      </w:r>
    </w:p>
    <w:p w14:paraId="5DDEADA2" w14:textId="77777777" w:rsidR="0023312D" w:rsidRDefault="00000000">
      <w:pPr>
        <w:pStyle w:val="ListParagraph"/>
        <w:numPr>
          <w:ilvl w:val="0"/>
          <w:numId w:val="2"/>
        </w:numPr>
        <w:spacing w:after="200"/>
      </w:pPr>
      <w:proofErr w:type="spellStart"/>
      <w:r>
        <w:rPr>
          <w:b/>
          <w:bCs/>
        </w:rPr>
        <w:t>SAMS_ManualSpikeSorting</w:t>
      </w:r>
      <w:proofErr w:type="spellEnd"/>
      <w:r>
        <w:rPr>
          <w:b/>
          <w:bCs/>
        </w:rPr>
        <w:t xml:space="preserve"> </w:t>
      </w:r>
      <w:r>
        <w:t>– allows manual review and correction of sorting results, useful for electrodes where automated clustering struggles</w:t>
      </w:r>
    </w:p>
    <w:p w14:paraId="42B816EA" w14:textId="77777777" w:rsidR="0023312D" w:rsidRDefault="00000000">
      <w:pPr>
        <w:spacing w:after="200"/>
      </w:pPr>
      <w:r>
        <w:t>Most electrodes won't require manual curation, but the option is there for cases with overlapping clusters or ambiguous waveforms.</w:t>
      </w:r>
    </w:p>
    <w:p w14:paraId="2B53DA8A" w14:textId="77777777" w:rsidR="0023312D" w:rsidRDefault="00000000">
      <w:pPr>
        <w:pStyle w:val="Heading1"/>
      </w:pPr>
      <w:r>
        <w:t>Installation</w:t>
      </w:r>
    </w:p>
    <w:p w14:paraId="4AF39734" w14:textId="77777777" w:rsidR="0023312D" w:rsidRDefault="00000000">
      <w:pPr>
        <w:pStyle w:val="Heading2"/>
      </w:pPr>
      <w:r>
        <w:t>Requirements</w:t>
      </w:r>
    </w:p>
    <w:p w14:paraId="7DFC9322" w14:textId="77777777" w:rsidR="0023312D" w:rsidRDefault="00000000">
      <w:pPr>
        <w:pStyle w:val="ListParagraph"/>
        <w:numPr>
          <w:ilvl w:val="0"/>
          <w:numId w:val="2"/>
        </w:numPr>
      </w:pPr>
      <w:r>
        <w:t>Windows 10 or later</w:t>
      </w:r>
    </w:p>
    <w:p w14:paraId="5DA5791C" w14:textId="77777777" w:rsidR="0023312D" w:rsidRDefault="00000000">
      <w:pPr>
        <w:pStyle w:val="ListParagraph"/>
        <w:numPr>
          <w:ilvl w:val="0"/>
          <w:numId w:val="2"/>
        </w:numPr>
      </w:pPr>
      <w:r>
        <w:t>16 GB RAM (recommended)</w:t>
      </w:r>
    </w:p>
    <w:p w14:paraId="30240775" w14:textId="77777777" w:rsidR="0023312D" w:rsidRDefault="00000000">
      <w:pPr>
        <w:pStyle w:val="ListParagraph"/>
        <w:numPr>
          <w:ilvl w:val="0"/>
          <w:numId w:val="2"/>
        </w:numPr>
      </w:pPr>
      <w:r>
        <w:t>~8 GB disk space for MATLAB Runtime</w:t>
      </w:r>
    </w:p>
    <w:p w14:paraId="713ED6A3" w14:textId="77777777" w:rsidR="0023312D" w:rsidRDefault="00000000">
      <w:pPr>
        <w:pStyle w:val="ListParagraph"/>
        <w:numPr>
          <w:ilvl w:val="0"/>
          <w:numId w:val="2"/>
        </w:numPr>
        <w:spacing w:after="200"/>
      </w:pPr>
      <w:r>
        <w:rPr>
          <w:b/>
          <w:bCs/>
        </w:rPr>
        <w:t>MATLAB Runtime R2023a</w:t>
      </w:r>
      <w:r>
        <w:t xml:space="preserve"> – free download from MathWorks (version 9.14, Windows 64-bit). Note: The executables were compiled with MATLAB R2023a and require this exact Runtime version. They will not run with a different Runtime version.</w:t>
      </w:r>
    </w:p>
    <w:p w14:paraId="784B1EDE" w14:textId="77777777" w:rsidR="00341D04" w:rsidRDefault="00000000">
      <w:pPr>
        <w:spacing w:after="200"/>
      </w:pPr>
      <w:r>
        <w:rPr>
          <w:b/>
          <w:bCs/>
        </w:rPr>
        <w:t>Important:</w:t>
      </w:r>
      <w:r>
        <w:t xml:space="preserve"> SAMS was developed and tested on Windows. The provided executables are for Windows only. If you wish to run SAMS on macOS or Linux, you will need to compile from source using MATLAB R2023a or later.</w:t>
      </w:r>
    </w:p>
    <w:p w14:paraId="12BD21D4" w14:textId="77777777" w:rsidR="0023312D" w:rsidRDefault="00000000">
      <w:pPr>
        <w:pStyle w:val="Heading2"/>
      </w:pPr>
      <w:r>
        <w:t>Setup</w:t>
      </w:r>
    </w:p>
    <w:p w14:paraId="7CC78A2B" w14:textId="2F43CC2E" w:rsidR="0023312D" w:rsidRDefault="00000000">
      <w:pPr>
        <w:pStyle w:val="ListParagraph"/>
        <w:numPr>
          <w:ilvl w:val="0"/>
          <w:numId w:val="3"/>
        </w:numPr>
      </w:pPr>
      <w:r>
        <w:t xml:space="preserve">Install MATLAB Runtime R2023a first. </w:t>
      </w:r>
      <w:commentRangeStart w:id="1"/>
      <w:del w:id="2" w:author="Xiaoxuan Ren" w:date="2025-12-29T17:49:00Z" w16du:dateUtc="2025-12-29T23:49:00Z">
        <w:r w:rsidDel="00D843E3">
          <w:delText>This takes 10-15 minutes</w:delText>
        </w:r>
        <w:commentRangeEnd w:id="1"/>
        <w:r w:rsidR="001C2411" w:rsidDel="00D843E3">
          <w:rPr>
            <w:rStyle w:val="CommentReference"/>
          </w:rPr>
          <w:commentReference w:id="1"/>
        </w:r>
        <w:r w:rsidDel="00D843E3">
          <w:delText>.</w:delText>
        </w:r>
      </w:del>
    </w:p>
    <w:p w14:paraId="0E0C90C1" w14:textId="77777777" w:rsidR="0023312D" w:rsidRDefault="00000000">
      <w:pPr>
        <w:pStyle w:val="ListParagraph"/>
        <w:numPr>
          <w:ilvl w:val="0"/>
          <w:numId w:val="3"/>
        </w:numPr>
      </w:pPr>
      <w:r>
        <w:t>Download and extract the SAMS folder from the GitHub repository.</w:t>
      </w:r>
    </w:p>
    <w:p w14:paraId="1319FCC8" w14:textId="77777777" w:rsidR="0023312D" w:rsidRDefault="00000000">
      <w:pPr>
        <w:pStyle w:val="ListParagraph"/>
        <w:numPr>
          <w:ilvl w:val="0"/>
          <w:numId w:val="3"/>
        </w:numPr>
        <w:spacing w:after="200"/>
      </w:pPr>
      <w:r>
        <w:t>Double-click to run. If you get a permissions error, try running as administrator.</w:t>
      </w:r>
    </w:p>
    <w:p w14:paraId="67032EC4" w14:textId="77777777" w:rsidR="0023312D" w:rsidRDefault="00000000">
      <w:r>
        <w:br w:type="page"/>
      </w:r>
    </w:p>
    <w:p w14:paraId="0025F231" w14:textId="77777777" w:rsidR="0023312D" w:rsidRDefault="00000000">
      <w:pPr>
        <w:pStyle w:val="Heading1"/>
      </w:pPr>
      <w:r>
        <w:lastRenderedPageBreak/>
        <w:t>Automated Sorting</w:t>
      </w:r>
    </w:p>
    <w:p w14:paraId="4AC9053C" w14:textId="77777777" w:rsidR="0023312D" w:rsidRDefault="00000000">
      <w:pPr>
        <w:pStyle w:val="Heading2"/>
      </w:pPr>
      <w:r>
        <w:t>Interface Overview</w:t>
      </w:r>
    </w:p>
    <w:p w14:paraId="1CDABAEC" w14:textId="77777777" w:rsidR="0023312D" w:rsidRDefault="00000000">
      <w:pPr>
        <w:jc w:val="center"/>
      </w:pPr>
      <w:r>
        <w:rPr>
          <w:noProof/>
        </w:rPr>
        <w:drawing>
          <wp:inline distT="0" distB="0" distL="0" distR="0" wp14:anchorId="2473AF15" wp14:editId="05107A7F">
            <wp:extent cx="5143500" cy="2809875"/>
            <wp:effectExtent l="0" t="0" r="0" b="0"/>
            <wp:docPr id="1" name="sams_interface" descr="SAMS automated sorting interface" title="SAMS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143500" cy="2809875"/>
                    </a:xfrm>
                    <a:prstGeom prst="rect">
                      <a:avLst/>
                    </a:prstGeom>
                  </pic:spPr>
                </pic:pic>
              </a:graphicData>
            </a:graphic>
          </wp:inline>
        </w:drawing>
      </w:r>
    </w:p>
    <w:p w14:paraId="0E41B5B9" w14:textId="77777777" w:rsidR="0023312D" w:rsidRDefault="00000000">
      <w:pPr>
        <w:pStyle w:val="Caption"/>
      </w:pPr>
      <w:r>
        <w:rPr>
          <w:b/>
          <w:bCs/>
        </w:rPr>
        <w:t xml:space="preserve">Figure 1. SAMS automated sorting interface. </w:t>
      </w:r>
      <w:r>
        <w:t>(1) Data Selection panel for loading .</w:t>
      </w:r>
      <w:proofErr w:type="spellStart"/>
      <w:r>
        <w:t>spk</w:t>
      </w:r>
      <w:proofErr w:type="spellEnd"/>
      <w:r>
        <w:t xml:space="preserve"> files. (2) Spike Sorting Parameter Adjustment panel with configurable thresholds. (3) Single Electrode Bursts parameters. (4) Network Bursts parameters. (5) Progress dialog showing processing status and time estimate.</w:t>
      </w:r>
    </w:p>
    <w:p w14:paraId="09E52059" w14:textId="77777777" w:rsidR="0023312D" w:rsidRDefault="00000000">
      <w:pPr>
        <w:pStyle w:val="Heading2"/>
      </w:pPr>
      <w:r>
        <w:t>Running the Pipeline</w:t>
      </w:r>
    </w:p>
    <w:p w14:paraId="3616BB44" w14:textId="54ADA2C8" w:rsidR="0023312D" w:rsidRDefault="00000000">
      <w:pPr>
        <w:pStyle w:val="ListParagraph"/>
        <w:numPr>
          <w:ilvl w:val="0"/>
          <w:numId w:val="4"/>
        </w:numPr>
      </w:pPr>
      <w:r>
        <w:rPr>
          <w:b/>
          <w:bCs/>
        </w:rPr>
        <w:t xml:space="preserve">Select your data folder. </w:t>
      </w:r>
      <w:r>
        <w:t>Click "file selection" and navigate to the folder containing your .</w:t>
      </w:r>
      <w:proofErr w:type="spellStart"/>
      <w:r>
        <w:t>spk</w:t>
      </w:r>
      <w:proofErr w:type="spellEnd"/>
      <w:r>
        <w:t xml:space="preserve"> files. SAMS will process all .</w:t>
      </w:r>
      <w:proofErr w:type="spellStart"/>
      <w:r>
        <w:t>spk</w:t>
      </w:r>
      <w:proofErr w:type="spellEnd"/>
      <w:r>
        <w:t xml:space="preserve"> files in the folder </w:t>
      </w:r>
      <w:proofErr w:type="gramStart"/>
      <w:r>
        <w:t>sequentially.</w:t>
      </w:r>
      <w:r w:rsidR="00567DE0">
        <w:t>(</w:t>
      </w:r>
      <w:proofErr w:type="gramEnd"/>
      <w:r w:rsidR="00567DE0">
        <w:t>Fig2, left)</w:t>
      </w:r>
    </w:p>
    <w:p w14:paraId="211AFDBE" w14:textId="77777777" w:rsidR="0023312D" w:rsidRDefault="00000000">
      <w:pPr>
        <w:pStyle w:val="ListParagraph"/>
        <w:numPr>
          <w:ilvl w:val="0"/>
          <w:numId w:val="4"/>
        </w:numPr>
      </w:pPr>
      <w:r>
        <w:rPr>
          <w:b/>
          <w:bCs/>
        </w:rPr>
        <w:t xml:space="preserve">Check parameters. </w:t>
      </w:r>
      <w:r>
        <w:t>The defaults work well for most recordings, but adjust if needed (see Parameter Reference below).</w:t>
      </w:r>
    </w:p>
    <w:p w14:paraId="238513EE" w14:textId="77777777" w:rsidR="0023312D" w:rsidRDefault="00000000">
      <w:pPr>
        <w:pStyle w:val="ListParagraph"/>
        <w:numPr>
          <w:ilvl w:val="0"/>
          <w:numId w:val="4"/>
        </w:numPr>
        <w:spacing w:after="200"/>
      </w:pPr>
      <w:r>
        <w:rPr>
          <w:b/>
          <w:bCs/>
        </w:rPr>
        <w:t xml:space="preserve">Click Run. </w:t>
      </w:r>
      <w:r>
        <w:t>The progress dialog will show overall progress and current file status with time estimates.</w:t>
      </w:r>
    </w:p>
    <w:p w14:paraId="435A43E3" w14:textId="6E15BB52" w:rsidR="0023312D" w:rsidRDefault="00567DE0">
      <w:pPr>
        <w:pStyle w:val="Heading2"/>
      </w:pPr>
      <w:r>
        <w:t>Input/Output Files</w:t>
      </w:r>
    </w:p>
    <w:p w14:paraId="78EB3EAB" w14:textId="2923B875" w:rsidR="0023312D" w:rsidRDefault="00000000">
      <w:pPr>
        <w:spacing w:after="160"/>
      </w:pPr>
      <w:r>
        <w:t xml:space="preserve">SAMS creates a Results folder in the current working directory, containing output for each </w:t>
      </w:r>
      <w:proofErr w:type="gramStart"/>
      <w:r>
        <w:t>recording</w:t>
      </w:r>
      <w:r w:rsidR="00567DE0">
        <w:t>(</w:t>
      </w:r>
      <w:proofErr w:type="gramEnd"/>
      <w:r w:rsidR="00567DE0">
        <w:t>Fig2, right)</w:t>
      </w:r>
      <w:r>
        <w:t>:</w:t>
      </w:r>
    </w:p>
    <w:p w14:paraId="73D012D7" w14:textId="77777777" w:rsidR="0023312D" w:rsidRDefault="00000000">
      <w:pPr>
        <w:jc w:val="center"/>
      </w:pPr>
      <w:r>
        <w:rPr>
          <w:noProof/>
        </w:rPr>
        <w:drawing>
          <wp:inline distT="0" distB="0" distL="0" distR="0" wp14:anchorId="643800A6" wp14:editId="537DC814">
            <wp:extent cx="4762500" cy="1476375"/>
            <wp:effectExtent l="0" t="0" r="0" b="0"/>
            <wp:docPr id="2060221841" name="file_org" descr="Input and output file organization" title="Fil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4762500" cy="1476375"/>
                    </a:xfrm>
                    <a:prstGeom prst="rect">
                      <a:avLst/>
                    </a:prstGeom>
                  </pic:spPr>
                </pic:pic>
              </a:graphicData>
            </a:graphic>
          </wp:inline>
        </w:drawing>
      </w:r>
    </w:p>
    <w:p w14:paraId="106FB187" w14:textId="77777777" w:rsidR="0023312D" w:rsidRDefault="00000000">
      <w:pPr>
        <w:pStyle w:val="Caption"/>
      </w:pPr>
      <w:r>
        <w:rPr>
          <w:b/>
          <w:bCs/>
        </w:rPr>
        <w:t xml:space="preserve">Figure 2. Input and output file organization. </w:t>
      </w:r>
      <w:r>
        <w:t>Left: Input folder containing .</w:t>
      </w:r>
      <w:proofErr w:type="spellStart"/>
      <w:r>
        <w:t>spk</w:t>
      </w:r>
      <w:proofErr w:type="spellEnd"/>
      <w:r>
        <w:t xml:space="preserve"> files for batch processing. Right: Output files generated for each recording, including </w:t>
      </w:r>
      <w:proofErr w:type="spellStart"/>
      <w:r>
        <w:t>burst_info_all.mat</w:t>
      </w:r>
      <w:proofErr w:type="spellEnd"/>
      <w:r>
        <w:t>, spike_sorting.xlsx, and a PowerPoint summary.</w:t>
      </w:r>
    </w:p>
    <w:p w14:paraId="27FA3F6B" w14:textId="77777777" w:rsidR="0023312D" w:rsidRDefault="00000000">
      <w:r>
        <w:br w:type="page"/>
      </w:r>
    </w:p>
    <w:p w14:paraId="465FA843" w14:textId="77777777" w:rsidR="0023312D" w:rsidRDefault="00000000">
      <w:pPr>
        <w:pStyle w:val="Heading2"/>
      </w:pPr>
      <w:r>
        <w:lastRenderedPageBreak/>
        <w:t>Output Spreadsheet (spike_sorting.xlsx)</w:t>
      </w:r>
    </w:p>
    <w:p w14:paraId="5EC6FB9D" w14:textId="77777777" w:rsidR="0023312D" w:rsidRDefault="00000000">
      <w:pPr>
        <w:spacing w:after="160"/>
      </w:pPr>
      <w:r>
        <w:t>The main output file contains five sheets with comprehensive sorting results and metadata:</w:t>
      </w:r>
    </w:p>
    <w:p w14:paraId="7840EE77" w14:textId="77777777" w:rsidR="00D843E3" w:rsidRDefault="00D843E3">
      <w:pPr>
        <w:jc w:val="center"/>
        <w:rPr>
          <w:ins w:id="3" w:author="Xiaoxuan Ren" w:date="2025-12-29T17:53:00Z" w16du:dateUtc="2025-12-29T23:53:00Z"/>
          <w:noProof/>
        </w:rPr>
      </w:pPr>
    </w:p>
    <w:p w14:paraId="12AF97BF" w14:textId="54345F82" w:rsidR="0023312D" w:rsidRDefault="00000000">
      <w:pPr>
        <w:jc w:val="center"/>
      </w:pPr>
      <w:r>
        <w:rPr>
          <w:noProof/>
        </w:rPr>
        <w:drawing>
          <wp:inline distT="0" distB="0" distL="0" distR="0" wp14:anchorId="1B719710" wp14:editId="485A8886">
            <wp:extent cx="4191000" cy="1996481"/>
            <wp:effectExtent l="0" t="0" r="0" b="3810"/>
            <wp:docPr id="1678550093" name="param_list" descr="Parameter list sheet" title="Paramet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15"/>
                    <a:srcRect t="38352"/>
                    <a:stretch>
                      <a:fillRect/>
                    </a:stretch>
                  </pic:blipFill>
                  <pic:spPr bwMode="auto">
                    <a:xfrm>
                      <a:off x="0" y="0"/>
                      <a:ext cx="4191000" cy="1996481"/>
                    </a:xfrm>
                    <a:prstGeom prst="rect">
                      <a:avLst/>
                    </a:prstGeom>
                    <a:ln>
                      <a:noFill/>
                    </a:ln>
                    <a:extLst>
                      <a:ext uri="{53640926-AAD7-44D8-BBD7-CCE9431645EC}">
                        <a14:shadowObscured xmlns:a14="http://schemas.microsoft.com/office/drawing/2010/main"/>
                      </a:ext>
                    </a:extLst>
                  </pic:spPr>
                </pic:pic>
              </a:graphicData>
            </a:graphic>
          </wp:inline>
        </w:drawing>
      </w:r>
    </w:p>
    <w:p w14:paraId="755D2877" w14:textId="08F00F75" w:rsidR="0023312D" w:rsidRDefault="00000000">
      <w:pPr>
        <w:pStyle w:val="Caption"/>
      </w:pPr>
      <w:commentRangeStart w:id="4"/>
      <w:r>
        <w:rPr>
          <w:b/>
          <w:bCs/>
        </w:rPr>
        <w:t>Figure 3</w:t>
      </w:r>
      <w:commentRangeEnd w:id="4"/>
      <w:r w:rsidR="001C2411">
        <w:rPr>
          <w:rStyle w:val="CommentReference"/>
          <w:color w:val="auto"/>
        </w:rPr>
        <w:commentReference w:id="4"/>
      </w:r>
      <w:r>
        <w:rPr>
          <w:b/>
          <w:bCs/>
        </w:rPr>
        <w:t xml:space="preserve">. Parameter list sheet. </w:t>
      </w:r>
      <w:r>
        <w:t>Records all spike sorting and burst detection parameters used for the analysis.</w:t>
      </w:r>
    </w:p>
    <w:p w14:paraId="6315D926" w14:textId="77777777" w:rsidR="00D843E3" w:rsidRDefault="00D843E3">
      <w:pPr>
        <w:spacing w:before="200"/>
        <w:jc w:val="center"/>
        <w:rPr>
          <w:ins w:id="5" w:author="Xiaoxuan Ren" w:date="2025-12-29T17:53:00Z" w16du:dateUtc="2025-12-29T23:53:00Z"/>
          <w:noProof/>
        </w:rPr>
      </w:pPr>
    </w:p>
    <w:p w14:paraId="11E65246" w14:textId="30A91EF8" w:rsidR="0023312D" w:rsidRDefault="00000000">
      <w:pPr>
        <w:spacing w:before="200"/>
        <w:jc w:val="center"/>
      </w:pPr>
      <w:r>
        <w:rPr>
          <w:noProof/>
        </w:rPr>
        <w:drawing>
          <wp:inline distT="0" distB="0" distL="0" distR="0" wp14:anchorId="3F000C0A" wp14:editId="4C9D7D8D">
            <wp:extent cx="5466668" cy="3716278"/>
            <wp:effectExtent l="0" t="0" r="0" b="0"/>
            <wp:docPr id="1079132472" name="electrode_stats" descr="Electrode statistics sheet" title="Electrode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16"/>
                    <a:srcRect t="22482" r="-2491"/>
                    <a:stretch>
                      <a:fillRect/>
                    </a:stretch>
                  </pic:blipFill>
                  <pic:spPr bwMode="auto">
                    <a:xfrm>
                      <a:off x="0" y="0"/>
                      <a:ext cx="5493307" cy="3734387"/>
                    </a:xfrm>
                    <a:prstGeom prst="rect">
                      <a:avLst/>
                    </a:prstGeom>
                    <a:ln>
                      <a:noFill/>
                    </a:ln>
                    <a:extLst>
                      <a:ext uri="{53640926-AAD7-44D8-BBD7-CCE9431645EC}">
                        <a14:shadowObscured xmlns:a14="http://schemas.microsoft.com/office/drawing/2010/main"/>
                      </a:ext>
                    </a:extLst>
                  </pic:spPr>
                </pic:pic>
              </a:graphicData>
            </a:graphic>
          </wp:inline>
        </w:drawing>
      </w:r>
    </w:p>
    <w:p w14:paraId="4BEEF06A" w14:textId="77777777" w:rsidR="0023312D" w:rsidRDefault="00000000">
      <w:pPr>
        <w:pStyle w:val="Caption"/>
      </w:pPr>
      <w:commentRangeStart w:id="6"/>
      <w:r>
        <w:rPr>
          <w:b/>
          <w:bCs/>
        </w:rPr>
        <w:t>Figure 4</w:t>
      </w:r>
      <w:commentRangeEnd w:id="6"/>
      <w:r w:rsidR="001C2411">
        <w:rPr>
          <w:rStyle w:val="CommentReference"/>
          <w:color w:val="auto"/>
        </w:rPr>
        <w:commentReference w:id="6"/>
      </w:r>
      <w:r>
        <w:rPr>
          <w:b/>
          <w:bCs/>
        </w:rPr>
        <w:t xml:space="preserve">. Electrode statistics sheet. </w:t>
      </w:r>
      <w:r>
        <w:t>Summary metrics for each electrode including total spike count, number of units detected, firing rates, burst statistics, and activity duration.</w:t>
      </w:r>
    </w:p>
    <w:p w14:paraId="2889FA0F" w14:textId="77777777" w:rsidR="0023312D" w:rsidRDefault="00000000">
      <w:r>
        <w:br w:type="page"/>
      </w:r>
    </w:p>
    <w:p w14:paraId="1DB59F71" w14:textId="77777777" w:rsidR="00D843E3" w:rsidRDefault="00D843E3">
      <w:pPr>
        <w:jc w:val="center"/>
        <w:rPr>
          <w:ins w:id="7" w:author="Xiaoxuan Ren" w:date="2025-12-29T17:54:00Z" w16du:dateUtc="2025-12-29T23:54:00Z"/>
          <w:noProof/>
        </w:rPr>
      </w:pPr>
    </w:p>
    <w:p w14:paraId="504AEC56" w14:textId="6D9C3BF9" w:rsidR="0023312D" w:rsidRDefault="00000000">
      <w:pPr>
        <w:jc w:val="center"/>
      </w:pPr>
      <w:r>
        <w:rPr>
          <w:noProof/>
        </w:rPr>
        <w:drawing>
          <wp:inline distT="0" distB="0" distL="0" distR="0" wp14:anchorId="01ECD19A" wp14:editId="064937A6">
            <wp:extent cx="3813132" cy="3129497"/>
            <wp:effectExtent l="0" t="0" r="0" b="0"/>
            <wp:docPr id="1782071802" name="check_list" descr="Check list sheet" title="Chec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rotWithShape="1">
                    <a:blip r:embed="rId17"/>
                    <a:srcRect t="23403" r="19906" b="-569"/>
                    <a:stretch>
                      <a:fillRect/>
                    </a:stretch>
                  </pic:blipFill>
                  <pic:spPr bwMode="auto">
                    <a:xfrm>
                      <a:off x="0" y="0"/>
                      <a:ext cx="3843756" cy="3154630"/>
                    </a:xfrm>
                    <a:prstGeom prst="rect">
                      <a:avLst/>
                    </a:prstGeom>
                    <a:ln>
                      <a:noFill/>
                    </a:ln>
                    <a:extLst>
                      <a:ext uri="{53640926-AAD7-44D8-BBD7-CCE9431645EC}">
                        <a14:shadowObscured xmlns:a14="http://schemas.microsoft.com/office/drawing/2010/main"/>
                      </a:ext>
                    </a:extLst>
                  </pic:spPr>
                </pic:pic>
              </a:graphicData>
            </a:graphic>
          </wp:inline>
        </w:drawing>
      </w:r>
    </w:p>
    <w:p w14:paraId="655985BE" w14:textId="71C4BC44" w:rsidR="0023312D" w:rsidRDefault="00000000">
      <w:pPr>
        <w:pStyle w:val="Caption"/>
      </w:pPr>
      <w:commentRangeStart w:id="8"/>
      <w:r>
        <w:rPr>
          <w:b/>
          <w:bCs/>
        </w:rPr>
        <w:t>Figure 5</w:t>
      </w:r>
      <w:commentRangeEnd w:id="8"/>
      <w:r w:rsidR="004317EE">
        <w:rPr>
          <w:rStyle w:val="CommentReference"/>
          <w:color w:val="auto"/>
        </w:rPr>
        <w:commentReference w:id="8"/>
      </w:r>
      <w:r>
        <w:rPr>
          <w:b/>
          <w:bCs/>
        </w:rPr>
        <w:t xml:space="preserve">. Check list sheet. </w:t>
      </w:r>
      <w:r>
        <w:t xml:space="preserve">Flags electrodes that may require manual review. "Possible </w:t>
      </w:r>
      <w:proofErr w:type="spellStart"/>
      <w:r>
        <w:t>MultiUnit</w:t>
      </w:r>
      <w:proofErr w:type="spellEnd"/>
      <w:r>
        <w:t xml:space="preserve">" lists electrodes with potentially under-split clusters; "over-excluded unit" lists electrodes where many spikes were excluded during </w:t>
      </w:r>
      <w:proofErr w:type="gramStart"/>
      <w:r>
        <w:t>sorting</w:t>
      </w:r>
      <w:r w:rsidR="00567DE0">
        <w:t>(</w:t>
      </w:r>
      <w:proofErr w:type="gramEnd"/>
      <w:r w:rsidR="00567DE0">
        <w:t>&gt;</w:t>
      </w:r>
      <w:r w:rsidR="00D42091">
        <w:t>2</w:t>
      </w:r>
      <w:r w:rsidR="00567DE0">
        <w:t>0% Waveforms)</w:t>
      </w:r>
      <w:r>
        <w:t>.</w:t>
      </w:r>
    </w:p>
    <w:p w14:paraId="366CB672" w14:textId="77777777" w:rsidR="0023312D" w:rsidRDefault="00000000">
      <w:pPr>
        <w:pStyle w:val="Heading2"/>
        <w:spacing w:before="300"/>
      </w:pPr>
      <w:r>
        <w:t>Visual Summary (PowerPoint)</w:t>
      </w:r>
    </w:p>
    <w:p w14:paraId="03A006E3" w14:textId="77777777" w:rsidR="0023312D" w:rsidRDefault="00000000">
      <w:pPr>
        <w:spacing w:after="160"/>
      </w:pPr>
      <w:r>
        <w:t>SAMS generates a PowerPoint file with one slide per electrode, useful for quick visual inspection of sorting quality:</w:t>
      </w:r>
    </w:p>
    <w:p w14:paraId="2D34F347" w14:textId="77777777" w:rsidR="0023312D" w:rsidRDefault="00000000">
      <w:pPr>
        <w:jc w:val="center"/>
      </w:pPr>
      <w:r>
        <w:rPr>
          <w:noProof/>
        </w:rPr>
        <w:drawing>
          <wp:inline distT="0" distB="0" distL="0" distR="0" wp14:anchorId="0F33E14A" wp14:editId="54569DB0">
            <wp:extent cx="5334000" cy="3143250"/>
            <wp:effectExtent l="0" t="0" r="0" b="0"/>
            <wp:docPr id="1808571356" name="slides" descr="PowerPoint output" title="Outpu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334000" cy="3143250"/>
                    </a:xfrm>
                    <a:prstGeom prst="rect">
                      <a:avLst/>
                    </a:prstGeom>
                  </pic:spPr>
                </pic:pic>
              </a:graphicData>
            </a:graphic>
          </wp:inline>
        </w:drawing>
      </w:r>
    </w:p>
    <w:p w14:paraId="6365C933" w14:textId="77777777" w:rsidR="0023312D" w:rsidRDefault="00000000">
      <w:pPr>
        <w:pStyle w:val="Caption"/>
      </w:pPr>
      <w:r>
        <w:rPr>
          <w:b/>
          <w:bCs/>
        </w:rPr>
        <w:t xml:space="preserve">Figure 6. PowerPoint output. </w:t>
      </w:r>
      <w:r>
        <w:t>Each slide shows waveforms for detected units (color-coded), PCA clustering, and spike counts. Scroll through slides to review sorting quality across electrodes.</w:t>
      </w:r>
    </w:p>
    <w:p w14:paraId="52E4A4A2" w14:textId="77777777" w:rsidR="0023312D" w:rsidRDefault="00000000">
      <w:r>
        <w:br w:type="page"/>
      </w:r>
    </w:p>
    <w:p w14:paraId="288CC567" w14:textId="77777777" w:rsidR="0023312D" w:rsidRDefault="00000000">
      <w:pPr>
        <w:pStyle w:val="Heading1"/>
      </w:pPr>
      <w:r>
        <w:lastRenderedPageBreak/>
        <w:t>Manual Sorting</w:t>
      </w:r>
    </w:p>
    <w:p w14:paraId="3B7DBF22" w14:textId="77777777" w:rsidR="0023312D" w:rsidRDefault="00000000">
      <w:pPr>
        <w:spacing w:after="200"/>
      </w:pPr>
      <w:r>
        <w:t>The manual sorting GUI lets you review automated results and make corrections. You'll need the output files from the automated pipeline (.xlsx, .spk, .mat). Focus on electrodes flagged in the check list sheet.</w:t>
      </w:r>
    </w:p>
    <w:p w14:paraId="621A5676" w14:textId="77777777" w:rsidR="0023312D" w:rsidRDefault="00000000">
      <w:pPr>
        <w:pStyle w:val="Heading2"/>
      </w:pPr>
      <w:r>
        <w:t>Interface Layout</w:t>
      </w:r>
    </w:p>
    <w:p w14:paraId="2773E847" w14:textId="77777777" w:rsidR="0023312D" w:rsidRDefault="00000000">
      <w:pPr>
        <w:jc w:val="center"/>
      </w:pPr>
      <w:r>
        <w:rPr>
          <w:noProof/>
        </w:rPr>
        <w:drawing>
          <wp:inline distT="0" distB="0" distL="0" distR="0" wp14:anchorId="19EC3F8F" wp14:editId="174F0387">
            <wp:extent cx="5334000" cy="3476625"/>
            <wp:effectExtent l="0" t="0" r="0" b="0"/>
            <wp:docPr id="627736656" name="manual_interface" descr="SAMS Manual Sorting GUI" title="Manual Sorting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5334000" cy="3476625"/>
                    </a:xfrm>
                    <a:prstGeom prst="rect">
                      <a:avLst/>
                    </a:prstGeom>
                  </pic:spPr>
                </pic:pic>
              </a:graphicData>
            </a:graphic>
          </wp:inline>
        </w:drawing>
      </w:r>
    </w:p>
    <w:p w14:paraId="24A2A57D" w14:textId="77777777" w:rsidR="0023312D" w:rsidRDefault="00000000">
      <w:pPr>
        <w:pStyle w:val="Caption"/>
      </w:pPr>
      <w:r>
        <w:rPr>
          <w:b/>
          <w:bCs/>
        </w:rPr>
        <w:t xml:space="preserve">Figure 7. Manual sorting interface. </w:t>
      </w:r>
      <w:r>
        <w:t>Left panel: file selection and parameters. Center top: waveform display with spikes color-coded by unit. Center bottom: PCA plot showing cluster separation. Right panel: unit selection checkboxes, action buttons, and selected waveforms display.</w:t>
      </w:r>
    </w:p>
    <w:p w14:paraId="0EB38102" w14:textId="599C95FE" w:rsidR="0023312D" w:rsidRDefault="00000000">
      <w:pPr>
        <w:spacing w:before="200" w:after="100"/>
      </w:pPr>
      <w:r>
        <w:rPr>
          <w:b/>
          <w:bCs/>
        </w:rPr>
        <w:t xml:space="preserve">Left panel: </w:t>
      </w:r>
      <w:r>
        <w:t>File selection and parameters. Load your three files here, then click "load files."</w:t>
      </w:r>
      <w:r w:rsidR="00567DE0">
        <w:t xml:space="preserve"> </w:t>
      </w:r>
      <w:r w:rsidR="00567DE0" w:rsidRPr="00567DE0">
        <w:t>Parameters are pre-filled with default values and should match the "parameter list" sheet in your spike_sorting.xlsx output file."</w:t>
      </w:r>
      <w:r w:rsidR="00567DE0">
        <w:t xml:space="preserve"> </w:t>
      </w:r>
    </w:p>
    <w:p w14:paraId="1768DFFA" w14:textId="77777777" w:rsidR="0023312D" w:rsidRDefault="00000000">
      <w:pPr>
        <w:spacing w:after="100"/>
      </w:pPr>
      <w:r>
        <w:rPr>
          <w:b/>
          <w:bCs/>
        </w:rPr>
        <w:t xml:space="preserve">Center top: </w:t>
      </w:r>
      <w:r>
        <w:t>Waveform display showing all spikes from the current electrode, color-coded by unit.</w:t>
      </w:r>
    </w:p>
    <w:p w14:paraId="2D6540C7" w14:textId="77777777" w:rsidR="0023312D" w:rsidRDefault="00000000">
      <w:pPr>
        <w:spacing w:after="100"/>
      </w:pPr>
      <w:r>
        <w:rPr>
          <w:b/>
          <w:bCs/>
        </w:rPr>
        <w:t xml:space="preserve">Center bottom: </w:t>
      </w:r>
      <w:r>
        <w:t>PCA plot. Useful for seeing how well clusters separate.</w:t>
      </w:r>
    </w:p>
    <w:p w14:paraId="2072ECA9" w14:textId="77777777" w:rsidR="0023312D" w:rsidRDefault="00000000">
      <w:pPr>
        <w:spacing w:after="200"/>
      </w:pPr>
      <w:r>
        <w:rPr>
          <w:b/>
          <w:bCs/>
        </w:rPr>
        <w:t xml:space="preserve">Right panel: </w:t>
      </w:r>
      <w:r>
        <w:t>Unit selection checkboxes and action buttons. The "selected units" plot shows waveforms from checked units.</w:t>
      </w:r>
    </w:p>
    <w:p w14:paraId="73EDC51E" w14:textId="77777777" w:rsidR="0023312D" w:rsidRDefault="00000000">
      <w:pPr>
        <w:pStyle w:val="Heading3"/>
      </w:pPr>
      <w:r>
        <w:t>Status Indicator</w:t>
      </w:r>
    </w:p>
    <w:p w14:paraId="03AFF2CF" w14:textId="77777777" w:rsidR="0023312D" w:rsidRDefault="00000000">
      <w:pPr>
        <w:spacing w:after="120"/>
      </w:pPr>
      <w:r>
        <w:t>The colored circle next to the electrode dropdown shows loading status:</w:t>
      </w:r>
    </w:p>
    <w:p w14:paraId="6C45FA31" w14:textId="77777777" w:rsidR="00567DE0" w:rsidRDefault="00567DE0">
      <w:pPr>
        <w:jc w:val="center"/>
        <w:rPr>
          <w:noProof/>
        </w:rPr>
      </w:pPr>
    </w:p>
    <w:p w14:paraId="100299B0" w14:textId="5C0CA5EA" w:rsidR="0023312D" w:rsidRDefault="00567DE0">
      <w:pPr>
        <w:jc w:val="center"/>
      </w:pPr>
      <w:r>
        <w:rPr>
          <w:noProof/>
        </w:rPr>
        <w:drawing>
          <wp:inline distT="0" distB="0" distL="0" distR="0" wp14:anchorId="1DC132AB" wp14:editId="2870073E">
            <wp:extent cx="4524233" cy="429904"/>
            <wp:effectExtent l="0" t="0" r="0" b="8255"/>
            <wp:docPr id="641688740" name="Picture 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8740" name="Picture 1" descr="A screenshot of a computer  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48" b="87474"/>
                    <a:stretch>
                      <a:fillRect/>
                    </a:stretch>
                  </pic:blipFill>
                  <pic:spPr bwMode="auto">
                    <a:xfrm>
                      <a:off x="0" y="0"/>
                      <a:ext cx="4524233" cy="429904"/>
                    </a:xfrm>
                    <a:prstGeom prst="rect">
                      <a:avLst/>
                    </a:prstGeom>
                    <a:noFill/>
                    <a:ln>
                      <a:noFill/>
                    </a:ln>
                    <a:extLst>
                      <a:ext uri="{53640926-AAD7-44D8-BBD7-CCE9431645EC}">
                        <a14:shadowObscured xmlns:a14="http://schemas.microsoft.com/office/drawing/2010/main"/>
                      </a:ext>
                    </a:extLst>
                  </pic:spPr>
                </pic:pic>
              </a:graphicData>
            </a:graphic>
          </wp:inline>
        </w:drawing>
      </w:r>
    </w:p>
    <w:p w14:paraId="4ECEA80A" w14:textId="77777777" w:rsidR="0023312D" w:rsidRDefault="00000000">
      <w:pPr>
        <w:pStyle w:val="Caption"/>
      </w:pPr>
      <w:r>
        <w:rPr>
          <w:b/>
          <w:bCs/>
        </w:rPr>
        <w:t xml:space="preserve">Figure 8. File loading status indicators. </w:t>
      </w:r>
      <w:r>
        <w:t>Red: no file loaded. Yellow: loading in progress. Green: file loaded successfully.</w:t>
      </w:r>
    </w:p>
    <w:p w14:paraId="69115CD3" w14:textId="77777777" w:rsidR="0023312D" w:rsidRDefault="00000000">
      <w:r>
        <w:br w:type="page"/>
      </w:r>
    </w:p>
    <w:p w14:paraId="5A22F8A5" w14:textId="77777777" w:rsidR="0023312D" w:rsidRDefault="00000000">
      <w:pPr>
        <w:pStyle w:val="Heading1"/>
      </w:pPr>
      <w:r>
        <w:lastRenderedPageBreak/>
        <w:t>Manual Sorting Workflow</w:t>
      </w:r>
    </w:p>
    <w:p w14:paraId="0AA9C4A9" w14:textId="77777777" w:rsidR="0023312D" w:rsidRDefault="00000000">
      <w:pPr>
        <w:pStyle w:val="Heading2"/>
      </w:pPr>
      <w:r>
        <w:t>Loading Data</w:t>
      </w:r>
    </w:p>
    <w:p w14:paraId="2DEA3E65" w14:textId="77777777" w:rsidR="0023312D" w:rsidRDefault="00000000">
      <w:pPr>
        <w:pStyle w:val="ListParagraph"/>
        <w:numPr>
          <w:ilvl w:val="0"/>
          <w:numId w:val="5"/>
        </w:numPr>
      </w:pPr>
      <w:r>
        <w:t>Use the file selection buttons to load spike_sorting.xlsx, your .</w:t>
      </w:r>
      <w:proofErr w:type="spellStart"/>
      <w:r>
        <w:t>spk</w:t>
      </w:r>
      <w:proofErr w:type="spellEnd"/>
      <w:r>
        <w:t xml:space="preserve"> file, and </w:t>
      </w:r>
      <w:proofErr w:type="spellStart"/>
      <w:r>
        <w:t>burst_info_all.mat</w:t>
      </w:r>
      <w:proofErr w:type="spellEnd"/>
      <w:r>
        <w:t>.</w:t>
      </w:r>
    </w:p>
    <w:p w14:paraId="0E68689C" w14:textId="77777777" w:rsidR="0023312D" w:rsidRDefault="00000000">
      <w:pPr>
        <w:pStyle w:val="ListParagraph"/>
        <w:numPr>
          <w:ilvl w:val="0"/>
          <w:numId w:val="5"/>
        </w:numPr>
      </w:pPr>
      <w:r>
        <w:t>Click "load files" and wait for the green indicator.</w:t>
      </w:r>
    </w:p>
    <w:p w14:paraId="5681D9D3" w14:textId="77777777" w:rsidR="0023312D" w:rsidRDefault="00000000">
      <w:pPr>
        <w:pStyle w:val="ListParagraph"/>
        <w:numPr>
          <w:ilvl w:val="0"/>
          <w:numId w:val="5"/>
        </w:numPr>
        <w:spacing w:after="200"/>
      </w:pPr>
      <w:r>
        <w:t>Select an electrode from the dropdown menu.</w:t>
      </w:r>
    </w:p>
    <w:p w14:paraId="4E8E537C" w14:textId="77777777" w:rsidR="0023312D" w:rsidRDefault="00000000">
      <w:pPr>
        <w:jc w:val="center"/>
      </w:pPr>
      <w:r>
        <w:rPr>
          <w:noProof/>
        </w:rPr>
        <w:drawing>
          <wp:inline distT="0" distB="0" distL="0" distR="0" wp14:anchorId="2070B74C" wp14:editId="1F34AE43">
            <wp:extent cx="5334000" cy="3476625"/>
            <wp:effectExtent l="0" t="0" r="0" b="0"/>
            <wp:docPr id="580647011" name="loaded" descr="Interface after loading data" title="Data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5334000" cy="3476625"/>
                    </a:xfrm>
                    <a:prstGeom prst="rect">
                      <a:avLst/>
                    </a:prstGeom>
                  </pic:spPr>
                </pic:pic>
              </a:graphicData>
            </a:graphic>
          </wp:inline>
        </w:drawing>
      </w:r>
    </w:p>
    <w:p w14:paraId="4525A219" w14:textId="77777777" w:rsidR="0023312D" w:rsidRDefault="00000000">
      <w:pPr>
        <w:pStyle w:val="Caption"/>
      </w:pPr>
      <w:r>
        <w:rPr>
          <w:b/>
          <w:bCs/>
        </w:rPr>
        <w:t xml:space="preserve">Figure 9. Interface after loading electrode data. </w:t>
      </w:r>
      <w:r>
        <w:t>Electrode A1_24 showing three automatically detected units (red, green, blue) in the waveform plot and corresponding clusters in the PCA plot.</w:t>
      </w:r>
    </w:p>
    <w:p w14:paraId="4FC8820E" w14:textId="77777777" w:rsidR="0023312D" w:rsidRDefault="00000000">
      <w:pPr>
        <w:pStyle w:val="Heading2"/>
      </w:pPr>
      <w:r>
        <w:t>Reviewing Units</w:t>
      </w:r>
    </w:p>
    <w:p w14:paraId="5A323F48" w14:textId="77777777" w:rsidR="0023312D" w:rsidRDefault="00000000">
      <w:pPr>
        <w:spacing w:after="200"/>
      </w:pPr>
      <w:r>
        <w:t>Check the boxes for units you want to inspect. The waveforms will appear in the "selected units" panel on the right. The PCA plot shows how clusters separate in principal component space—well-isolated units should form distinct groups.</w:t>
      </w:r>
    </w:p>
    <w:p w14:paraId="54B29215" w14:textId="77777777" w:rsidR="0023312D" w:rsidRDefault="00000000">
      <w:pPr>
        <w:jc w:val="center"/>
      </w:pPr>
      <w:r>
        <w:rPr>
          <w:noProof/>
        </w:rPr>
        <w:lastRenderedPageBreak/>
        <w:drawing>
          <wp:inline distT="0" distB="0" distL="0" distR="0" wp14:anchorId="430DF70A" wp14:editId="09CB050A">
            <wp:extent cx="5334000" cy="3476625"/>
            <wp:effectExtent l="0" t="0" r="0" b="0"/>
            <wp:docPr id="324082345" name="units" descr="Viewing selected units" title="Unit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5334000" cy="3476625"/>
                    </a:xfrm>
                    <a:prstGeom prst="rect">
                      <a:avLst/>
                    </a:prstGeom>
                  </pic:spPr>
                </pic:pic>
              </a:graphicData>
            </a:graphic>
          </wp:inline>
        </w:drawing>
      </w:r>
    </w:p>
    <w:p w14:paraId="619B232B" w14:textId="20B0480F" w:rsidR="0023312D" w:rsidRDefault="00000000">
      <w:pPr>
        <w:pStyle w:val="Caption"/>
      </w:pPr>
      <w:r>
        <w:rPr>
          <w:b/>
          <w:bCs/>
        </w:rPr>
        <w:t xml:space="preserve">Figure 10. Viewing selected units. </w:t>
      </w:r>
      <w:r w:rsidR="00567DE0">
        <w:t>As an example, u</w:t>
      </w:r>
      <w:r>
        <w:t xml:space="preserve">nit 1, and unsorted waveforms displayed in the selected </w:t>
      </w:r>
      <w:proofErr w:type="gramStart"/>
      <w:r>
        <w:t>units</w:t>
      </w:r>
      <w:proofErr w:type="gramEnd"/>
      <w:r>
        <w:t xml:space="preserve"> panel. Users can check multiple unit boxes to compare waveforms across clusters.</w:t>
      </w:r>
    </w:p>
    <w:p w14:paraId="17A105E9" w14:textId="77777777" w:rsidR="0023312D" w:rsidRDefault="00000000">
      <w:r>
        <w:br w:type="page"/>
      </w:r>
    </w:p>
    <w:p w14:paraId="176C7498" w14:textId="77777777" w:rsidR="0023312D" w:rsidRDefault="00000000">
      <w:pPr>
        <w:pStyle w:val="Heading2"/>
      </w:pPr>
      <w:r>
        <w:lastRenderedPageBreak/>
        <w:t>Selecting Waveforms</w:t>
      </w:r>
    </w:p>
    <w:p w14:paraId="36C1A07E" w14:textId="77777777" w:rsidR="0023312D" w:rsidRDefault="00000000">
      <w:pPr>
        <w:spacing w:after="200"/>
      </w:pPr>
      <w:r>
        <w:t>To select specific waveforms for reassignment or exclusion, click "select waveforms" then draw a line across the waveforms you want in the selection plot. The selected waveforms appear in the bottom-right panel.</w:t>
      </w:r>
    </w:p>
    <w:p w14:paraId="3D36E13C" w14:textId="77777777" w:rsidR="0023312D" w:rsidRDefault="00000000">
      <w:pPr>
        <w:jc w:val="center"/>
      </w:pPr>
      <w:r>
        <w:rPr>
          <w:noProof/>
        </w:rPr>
        <w:drawing>
          <wp:inline distT="0" distB="0" distL="0" distR="0" wp14:anchorId="4C8D1245" wp14:editId="5B02BF66">
            <wp:extent cx="5334000" cy="3476625"/>
            <wp:effectExtent l="0" t="0" r="0" b="0"/>
            <wp:docPr id="1557033246" name="selected" descr="Selected waveforms" title="Waveform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334000" cy="3476625"/>
                    </a:xfrm>
                    <a:prstGeom prst="rect">
                      <a:avLst/>
                    </a:prstGeom>
                  </pic:spPr>
                </pic:pic>
              </a:graphicData>
            </a:graphic>
          </wp:inline>
        </w:drawing>
      </w:r>
    </w:p>
    <w:p w14:paraId="7D6B7E01" w14:textId="77777777" w:rsidR="0023312D" w:rsidRDefault="00000000">
      <w:pPr>
        <w:pStyle w:val="Caption"/>
      </w:pPr>
      <w:r>
        <w:rPr>
          <w:b/>
          <w:bCs/>
        </w:rPr>
        <w:t xml:space="preserve">Figure 11. Selecting waveforms for action. </w:t>
      </w:r>
      <w:r>
        <w:t>After clicking "select waveforms," draw a line across the selection plot to capture specific waveforms. Selected waveforms appear in the bottom right panel.</w:t>
      </w:r>
    </w:p>
    <w:p w14:paraId="1FCDE9F2" w14:textId="77777777" w:rsidR="0023312D" w:rsidRDefault="00000000">
      <w:pPr>
        <w:pStyle w:val="Heading2"/>
      </w:pPr>
      <w:r>
        <w:t>Reassigning Waveforms</w:t>
      </w:r>
    </w:p>
    <w:p w14:paraId="3994ACE0" w14:textId="77777777" w:rsidR="0023312D" w:rsidRDefault="00000000">
      <w:pPr>
        <w:spacing w:after="200"/>
      </w:pPr>
      <w:r>
        <w:t>After selecting waveforms, click "add unit" to reassign them. A dialog lets you choose the destination—either an existing unit or create a new one.</w:t>
      </w:r>
    </w:p>
    <w:p w14:paraId="17B8DD8D" w14:textId="77777777" w:rsidR="0023312D" w:rsidRDefault="00000000">
      <w:pPr>
        <w:jc w:val="center"/>
      </w:pPr>
      <w:r>
        <w:rPr>
          <w:noProof/>
        </w:rPr>
        <w:lastRenderedPageBreak/>
        <w:drawing>
          <wp:inline distT="0" distB="0" distL="0" distR="0" wp14:anchorId="1375A032" wp14:editId="228F6679">
            <wp:extent cx="5334000" cy="3476625"/>
            <wp:effectExtent l="0" t="0" r="0" b="0"/>
            <wp:docPr id="1400841641" name="add_unit" descr="Unit assignment dialog" title="Add Uni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5334000" cy="3476625"/>
                    </a:xfrm>
                    <a:prstGeom prst="rect">
                      <a:avLst/>
                    </a:prstGeom>
                  </pic:spPr>
                </pic:pic>
              </a:graphicData>
            </a:graphic>
          </wp:inline>
        </w:drawing>
      </w:r>
    </w:p>
    <w:p w14:paraId="2A182B56" w14:textId="77777777" w:rsidR="0023312D" w:rsidRDefault="00000000">
      <w:pPr>
        <w:pStyle w:val="Caption"/>
      </w:pPr>
      <w:r>
        <w:rPr>
          <w:b/>
          <w:bCs/>
        </w:rPr>
        <w:t xml:space="preserve">Figure 12. Unit assignment dialog. </w:t>
      </w:r>
      <w:r>
        <w:t>Users can assign selected waveforms to an existing unit (Unit 1, 2, or 3) or create a new unit.</w:t>
      </w:r>
    </w:p>
    <w:p w14:paraId="7C435629" w14:textId="77777777" w:rsidR="0023312D" w:rsidRDefault="00000000">
      <w:r>
        <w:br w:type="page"/>
      </w:r>
    </w:p>
    <w:p w14:paraId="3E4D4D85" w14:textId="77777777" w:rsidR="0023312D" w:rsidRDefault="00000000">
      <w:pPr>
        <w:pStyle w:val="Heading2"/>
      </w:pPr>
      <w:r>
        <w:lastRenderedPageBreak/>
        <w:t>Excluding Waveforms</w:t>
      </w:r>
    </w:p>
    <w:p w14:paraId="36A3AD13" w14:textId="77777777" w:rsidR="0023312D" w:rsidRDefault="00000000">
      <w:pPr>
        <w:spacing w:after="200"/>
      </w:pPr>
      <w:r>
        <w:t>Sometimes a unit contains obvious artifacts or misclassified spikes. Select the problem waveforms and click "exclude" to remove them from the unit.</w:t>
      </w:r>
    </w:p>
    <w:p w14:paraId="40338FDD" w14:textId="77777777" w:rsidR="0023312D" w:rsidRDefault="00000000">
      <w:pPr>
        <w:jc w:val="center"/>
      </w:pPr>
      <w:r>
        <w:rPr>
          <w:noProof/>
        </w:rPr>
        <w:drawing>
          <wp:inline distT="0" distB="0" distL="0" distR="0" wp14:anchorId="725AEE4B" wp14:editId="2574B83F">
            <wp:extent cx="5334000" cy="3476625"/>
            <wp:effectExtent l="0" t="0" r="0" b="0"/>
            <wp:docPr id="1162186446" name="exclude" descr="Selecting waveforms for exclusion" title="Exclude Wave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5334000" cy="3476625"/>
                    </a:xfrm>
                    <a:prstGeom prst="rect">
                      <a:avLst/>
                    </a:prstGeom>
                  </pic:spPr>
                </pic:pic>
              </a:graphicData>
            </a:graphic>
          </wp:inline>
        </w:drawing>
      </w:r>
    </w:p>
    <w:p w14:paraId="1522E296" w14:textId="77777777" w:rsidR="0023312D" w:rsidRDefault="00000000">
      <w:pPr>
        <w:pStyle w:val="Caption"/>
      </w:pPr>
      <w:r>
        <w:rPr>
          <w:b/>
          <w:bCs/>
        </w:rPr>
        <w:t xml:space="preserve">Figure 13. Selecting waveforms for exclusion. </w:t>
      </w:r>
      <w:r>
        <w:t>Waveforms from Unit 3 selected for removal. The highlighted waveforms will be excluded after clicking the "exclude" button.</w:t>
      </w:r>
    </w:p>
    <w:p w14:paraId="765B4B09" w14:textId="77777777" w:rsidR="0023312D" w:rsidRDefault="00000000">
      <w:pPr>
        <w:pStyle w:val="Heading2"/>
      </w:pPr>
      <w:r>
        <w:t>Exporting</w:t>
      </w:r>
    </w:p>
    <w:p w14:paraId="275AA177" w14:textId="77777777" w:rsidR="0023312D" w:rsidRDefault="00000000">
      <w:pPr>
        <w:spacing w:after="200"/>
      </w:pPr>
      <w:r>
        <w:t>When you're done with corrections, click "export" and choose an output folder. Results go into an "adjusted sorting results" subfolder.</w:t>
      </w:r>
    </w:p>
    <w:p w14:paraId="5AF11C2F" w14:textId="77777777" w:rsidR="0023312D" w:rsidRDefault="00000000">
      <w:pPr>
        <w:jc w:val="center"/>
      </w:pPr>
      <w:r>
        <w:rPr>
          <w:noProof/>
        </w:rPr>
        <w:drawing>
          <wp:inline distT="0" distB="0" distL="0" distR="0" wp14:anchorId="09CD0C40" wp14:editId="1A5BB20B">
            <wp:extent cx="5334000" cy="3476625"/>
            <wp:effectExtent l="0" t="0" r="0" b="0"/>
            <wp:docPr id="1006320695" name="export" descr="Export dialog" title="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5334000" cy="3476625"/>
                    </a:xfrm>
                    <a:prstGeom prst="rect">
                      <a:avLst/>
                    </a:prstGeom>
                  </pic:spPr>
                </pic:pic>
              </a:graphicData>
            </a:graphic>
          </wp:inline>
        </w:drawing>
      </w:r>
    </w:p>
    <w:p w14:paraId="6ED31BA0" w14:textId="77777777" w:rsidR="0023312D" w:rsidRDefault="00000000">
      <w:pPr>
        <w:pStyle w:val="Caption"/>
      </w:pPr>
      <w:r>
        <w:rPr>
          <w:b/>
          <w:bCs/>
        </w:rPr>
        <w:lastRenderedPageBreak/>
        <w:t xml:space="preserve">Figure 14. Export folder selection. </w:t>
      </w:r>
      <w:r>
        <w:t>Dialog for choosing the output location. Adjusted sorting results are saved in a subfolder within the selected directory.</w:t>
      </w:r>
    </w:p>
    <w:p w14:paraId="33D7C030" w14:textId="77777777" w:rsidR="0023312D" w:rsidRDefault="00000000">
      <w:r>
        <w:br w:type="page"/>
      </w:r>
    </w:p>
    <w:p w14:paraId="76F4BD0A" w14:textId="77777777" w:rsidR="0023312D" w:rsidRDefault="00000000">
      <w:pPr>
        <w:pStyle w:val="Heading1"/>
      </w:pPr>
      <w:r>
        <w:lastRenderedPageBreak/>
        <w:t>Parameter Reference</w:t>
      </w:r>
    </w:p>
    <w:p w14:paraId="26050D0A" w14:textId="77777777" w:rsidR="0023312D" w:rsidRDefault="00000000">
      <w:pPr>
        <w:spacing w:after="200"/>
      </w:pPr>
      <w:r>
        <w:t>These defaults have worked well across our iPSC-derived neuron datasets, but you may need to adjust them for different preparations.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200"/>
        <w:gridCol w:w="1200"/>
        <w:gridCol w:w="4100"/>
      </w:tblGrid>
      <w:tr w:rsidR="0023312D" w14:paraId="38A0A183" w14:textId="77777777">
        <w:trPr>
          <w:tblHeader/>
        </w:trPr>
        <w:tc>
          <w:tcPr>
            <w:tcW w:w="3200" w:type="dxa"/>
            <w:tcBorders>
              <w:top w:val="single" w:sz="1" w:space="0" w:color="BFBFBF"/>
              <w:left w:val="single" w:sz="1" w:space="0" w:color="BFBFBF"/>
              <w:bottom w:val="single" w:sz="1" w:space="0" w:color="BFBFBF"/>
              <w:right w:val="single" w:sz="1" w:space="0" w:color="BFBFBF"/>
            </w:tcBorders>
            <w:shd w:val="clear" w:color="auto" w:fill="D9E2F3"/>
          </w:tcPr>
          <w:p w14:paraId="2AD1FB65" w14:textId="77777777" w:rsidR="0023312D" w:rsidRDefault="00000000">
            <w:r>
              <w:rPr>
                <w:b/>
                <w:bCs/>
              </w:rPr>
              <w:t>Parameter</w:t>
            </w:r>
          </w:p>
        </w:tc>
        <w:tc>
          <w:tcPr>
            <w:tcW w:w="1200" w:type="dxa"/>
            <w:tcBorders>
              <w:top w:val="single" w:sz="1" w:space="0" w:color="BFBFBF"/>
              <w:left w:val="single" w:sz="1" w:space="0" w:color="BFBFBF"/>
              <w:bottom w:val="single" w:sz="1" w:space="0" w:color="BFBFBF"/>
              <w:right w:val="single" w:sz="1" w:space="0" w:color="BFBFBF"/>
            </w:tcBorders>
            <w:shd w:val="clear" w:color="auto" w:fill="D9E2F3"/>
          </w:tcPr>
          <w:p w14:paraId="54A62576" w14:textId="77777777" w:rsidR="0023312D" w:rsidRDefault="00000000">
            <w:r>
              <w:rPr>
                <w:b/>
                <w:bCs/>
              </w:rPr>
              <w:t>Default</w:t>
            </w:r>
          </w:p>
        </w:tc>
        <w:tc>
          <w:tcPr>
            <w:tcW w:w="4100" w:type="dxa"/>
            <w:tcBorders>
              <w:top w:val="single" w:sz="1" w:space="0" w:color="BFBFBF"/>
              <w:left w:val="single" w:sz="1" w:space="0" w:color="BFBFBF"/>
              <w:bottom w:val="single" w:sz="1" w:space="0" w:color="BFBFBF"/>
              <w:right w:val="single" w:sz="1" w:space="0" w:color="BFBFBF"/>
            </w:tcBorders>
            <w:shd w:val="clear" w:color="auto" w:fill="D9E2F3"/>
          </w:tcPr>
          <w:p w14:paraId="04F7FC8F" w14:textId="77777777" w:rsidR="0023312D" w:rsidRDefault="00000000">
            <w:r>
              <w:rPr>
                <w:b/>
                <w:bCs/>
              </w:rPr>
              <w:t>Description</w:t>
            </w:r>
          </w:p>
        </w:tc>
      </w:tr>
      <w:tr w:rsidR="0023312D" w14:paraId="7F82FC16" w14:textId="77777777">
        <w:tc>
          <w:tcPr>
            <w:tcW w:w="3200" w:type="dxa"/>
            <w:tcBorders>
              <w:top w:val="single" w:sz="1" w:space="0" w:color="BFBFBF"/>
              <w:left w:val="single" w:sz="1" w:space="0" w:color="BFBFBF"/>
              <w:bottom w:val="single" w:sz="1" w:space="0" w:color="BFBFBF"/>
              <w:right w:val="single" w:sz="1" w:space="0" w:color="BFBFBF"/>
            </w:tcBorders>
          </w:tcPr>
          <w:p w14:paraId="0560F4D6" w14:textId="77777777" w:rsidR="0023312D" w:rsidRDefault="00000000">
            <w:proofErr w:type="spellStart"/>
            <w:r>
              <w:t>threshold_to_merge</w:t>
            </w:r>
            <w:proofErr w:type="spellEnd"/>
          </w:p>
        </w:tc>
        <w:tc>
          <w:tcPr>
            <w:tcW w:w="1200" w:type="dxa"/>
            <w:tcBorders>
              <w:top w:val="single" w:sz="1" w:space="0" w:color="BFBFBF"/>
              <w:left w:val="single" w:sz="1" w:space="0" w:color="BFBFBF"/>
              <w:bottom w:val="single" w:sz="1" w:space="0" w:color="BFBFBF"/>
              <w:right w:val="single" w:sz="1" w:space="0" w:color="BFBFBF"/>
            </w:tcBorders>
          </w:tcPr>
          <w:p w14:paraId="739D6BD6" w14:textId="77777777" w:rsidR="0023312D" w:rsidRDefault="00000000">
            <w:r>
              <w:t>1.5</w:t>
            </w:r>
          </w:p>
        </w:tc>
        <w:tc>
          <w:tcPr>
            <w:tcW w:w="4100" w:type="dxa"/>
            <w:tcBorders>
              <w:top w:val="single" w:sz="1" w:space="0" w:color="BFBFBF"/>
              <w:left w:val="single" w:sz="1" w:space="0" w:color="BFBFBF"/>
              <w:bottom w:val="single" w:sz="1" w:space="0" w:color="BFBFBF"/>
              <w:right w:val="single" w:sz="1" w:space="0" w:color="BFBFBF"/>
            </w:tcBorders>
          </w:tcPr>
          <w:p w14:paraId="793EF67C" w14:textId="1FE69098" w:rsidR="0023312D" w:rsidRDefault="00D42091">
            <w:r w:rsidRPr="00D42091">
              <w:t>DTW distance threshold for merging templates</w:t>
            </w:r>
          </w:p>
        </w:tc>
      </w:tr>
      <w:tr w:rsidR="0023312D" w14:paraId="71D1A594" w14:textId="77777777">
        <w:tc>
          <w:tcPr>
            <w:tcW w:w="3200" w:type="dxa"/>
            <w:tcBorders>
              <w:top w:val="single" w:sz="1" w:space="0" w:color="BFBFBF"/>
              <w:left w:val="single" w:sz="1" w:space="0" w:color="BFBFBF"/>
              <w:bottom w:val="single" w:sz="1" w:space="0" w:color="BFBFBF"/>
              <w:right w:val="single" w:sz="1" w:space="0" w:color="BFBFBF"/>
            </w:tcBorders>
          </w:tcPr>
          <w:p w14:paraId="5F0DE0BC" w14:textId="77777777" w:rsidR="0023312D" w:rsidRDefault="00000000">
            <w:proofErr w:type="spellStart"/>
            <w:r>
              <w:t>refractoryT</w:t>
            </w:r>
            <w:proofErr w:type="spellEnd"/>
            <w:r>
              <w:t xml:space="preserve"> (s)</w:t>
            </w:r>
          </w:p>
        </w:tc>
        <w:tc>
          <w:tcPr>
            <w:tcW w:w="1200" w:type="dxa"/>
            <w:tcBorders>
              <w:top w:val="single" w:sz="1" w:space="0" w:color="BFBFBF"/>
              <w:left w:val="single" w:sz="1" w:space="0" w:color="BFBFBF"/>
              <w:bottom w:val="single" w:sz="1" w:space="0" w:color="BFBFBF"/>
              <w:right w:val="single" w:sz="1" w:space="0" w:color="BFBFBF"/>
            </w:tcBorders>
          </w:tcPr>
          <w:p w14:paraId="3273792B" w14:textId="77777777" w:rsidR="0023312D" w:rsidRDefault="00000000">
            <w:r>
              <w:t>0.0015</w:t>
            </w:r>
          </w:p>
        </w:tc>
        <w:tc>
          <w:tcPr>
            <w:tcW w:w="4100" w:type="dxa"/>
            <w:tcBorders>
              <w:top w:val="single" w:sz="1" w:space="0" w:color="BFBFBF"/>
              <w:left w:val="single" w:sz="1" w:space="0" w:color="BFBFBF"/>
              <w:bottom w:val="single" w:sz="1" w:space="0" w:color="BFBFBF"/>
              <w:right w:val="single" w:sz="1" w:space="0" w:color="BFBFBF"/>
            </w:tcBorders>
          </w:tcPr>
          <w:p w14:paraId="12FC3D8A" w14:textId="77777777" w:rsidR="0023312D" w:rsidRDefault="00000000">
            <w:r>
              <w:t>Refractory period for detecting violations</w:t>
            </w:r>
          </w:p>
        </w:tc>
      </w:tr>
      <w:tr w:rsidR="0023312D" w14:paraId="4B66ECD4" w14:textId="77777777">
        <w:tc>
          <w:tcPr>
            <w:tcW w:w="3200" w:type="dxa"/>
            <w:tcBorders>
              <w:top w:val="single" w:sz="1" w:space="0" w:color="BFBFBF"/>
              <w:left w:val="single" w:sz="1" w:space="0" w:color="BFBFBF"/>
              <w:bottom w:val="single" w:sz="1" w:space="0" w:color="BFBFBF"/>
              <w:right w:val="single" w:sz="1" w:space="0" w:color="BFBFBF"/>
            </w:tcBorders>
          </w:tcPr>
          <w:p w14:paraId="12CA25CA" w14:textId="77777777" w:rsidR="0023312D" w:rsidRDefault="00000000">
            <w:r>
              <w:t>cutoff frequency (Hz)</w:t>
            </w:r>
          </w:p>
        </w:tc>
        <w:tc>
          <w:tcPr>
            <w:tcW w:w="1200" w:type="dxa"/>
            <w:tcBorders>
              <w:top w:val="single" w:sz="1" w:space="0" w:color="BFBFBF"/>
              <w:left w:val="single" w:sz="1" w:space="0" w:color="BFBFBF"/>
              <w:bottom w:val="single" w:sz="1" w:space="0" w:color="BFBFBF"/>
              <w:right w:val="single" w:sz="1" w:space="0" w:color="BFBFBF"/>
            </w:tcBorders>
          </w:tcPr>
          <w:p w14:paraId="70187625" w14:textId="77777777" w:rsidR="0023312D" w:rsidRDefault="00000000">
            <w:r>
              <w:t>0.1</w:t>
            </w:r>
          </w:p>
        </w:tc>
        <w:tc>
          <w:tcPr>
            <w:tcW w:w="4100" w:type="dxa"/>
            <w:tcBorders>
              <w:top w:val="single" w:sz="1" w:space="0" w:color="BFBFBF"/>
              <w:left w:val="single" w:sz="1" w:space="0" w:color="BFBFBF"/>
              <w:bottom w:val="single" w:sz="1" w:space="0" w:color="BFBFBF"/>
              <w:right w:val="single" w:sz="1" w:space="0" w:color="BFBFBF"/>
            </w:tcBorders>
          </w:tcPr>
          <w:p w14:paraId="75795962" w14:textId="0B78EEF1" w:rsidR="0023312D" w:rsidRDefault="00D42091">
            <w:r>
              <w:t>Cutoff frequency for active units</w:t>
            </w:r>
          </w:p>
        </w:tc>
      </w:tr>
      <w:tr w:rsidR="0023312D" w14:paraId="2D5D3701" w14:textId="77777777">
        <w:tc>
          <w:tcPr>
            <w:tcW w:w="3200" w:type="dxa"/>
            <w:tcBorders>
              <w:top w:val="single" w:sz="1" w:space="0" w:color="BFBFBF"/>
              <w:left w:val="single" w:sz="1" w:space="0" w:color="BFBFBF"/>
              <w:bottom w:val="single" w:sz="1" w:space="0" w:color="BFBFBF"/>
              <w:right w:val="single" w:sz="1" w:space="0" w:color="BFBFBF"/>
            </w:tcBorders>
          </w:tcPr>
          <w:p w14:paraId="46984DF8" w14:textId="77777777" w:rsidR="0023312D" w:rsidRDefault="00000000">
            <w:r>
              <w:t>flag threshold</w:t>
            </w:r>
          </w:p>
        </w:tc>
        <w:tc>
          <w:tcPr>
            <w:tcW w:w="1200" w:type="dxa"/>
            <w:tcBorders>
              <w:top w:val="single" w:sz="1" w:space="0" w:color="BFBFBF"/>
              <w:left w:val="single" w:sz="1" w:space="0" w:color="BFBFBF"/>
              <w:bottom w:val="single" w:sz="1" w:space="0" w:color="BFBFBF"/>
              <w:right w:val="single" w:sz="1" w:space="0" w:color="BFBFBF"/>
            </w:tcBorders>
          </w:tcPr>
          <w:p w14:paraId="5BF3EB79" w14:textId="77777777" w:rsidR="0023312D" w:rsidRDefault="00000000">
            <w:r>
              <w:t>0.2</w:t>
            </w:r>
          </w:p>
        </w:tc>
        <w:tc>
          <w:tcPr>
            <w:tcW w:w="4100" w:type="dxa"/>
            <w:tcBorders>
              <w:top w:val="single" w:sz="1" w:space="0" w:color="BFBFBF"/>
              <w:left w:val="single" w:sz="1" w:space="0" w:color="BFBFBF"/>
              <w:bottom w:val="single" w:sz="1" w:space="0" w:color="BFBFBF"/>
              <w:right w:val="single" w:sz="1" w:space="0" w:color="BFBFBF"/>
            </w:tcBorders>
          </w:tcPr>
          <w:p w14:paraId="379D6CA1" w14:textId="08E8810F" w:rsidR="0023312D" w:rsidRDefault="00D42091">
            <w:r w:rsidRPr="00D42091">
              <w:t>Threshold for flagging excessive outlier removal (default: 0.2)</w:t>
            </w:r>
          </w:p>
        </w:tc>
      </w:tr>
      <w:tr w:rsidR="0023312D" w14:paraId="3A76C757" w14:textId="77777777">
        <w:tc>
          <w:tcPr>
            <w:tcW w:w="3200" w:type="dxa"/>
            <w:tcBorders>
              <w:top w:val="single" w:sz="1" w:space="0" w:color="BFBFBF"/>
              <w:left w:val="single" w:sz="1" w:space="0" w:color="BFBFBF"/>
              <w:bottom w:val="single" w:sz="1" w:space="0" w:color="BFBFBF"/>
              <w:right w:val="single" w:sz="1" w:space="0" w:color="BFBFBF"/>
            </w:tcBorders>
          </w:tcPr>
          <w:p w14:paraId="6C13E505" w14:textId="77777777" w:rsidR="0023312D" w:rsidRDefault="00000000">
            <w:r>
              <w:t>std deviation cutoff</w:t>
            </w:r>
          </w:p>
        </w:tc>
        <w:tc>
          <w:tcPr>
            <w:tcW w:w="1200" w:type="dxa"/>
            <w:tcBorders>
              <w:top w:val="single" w:sz="1" w:space="0" w:color="BFBFBF"/>
              <w:left w:val="single" w:sz="1" w:space="0" w:color="BFBFBF"/>
              <w:bottom w:val="single" w:sz="1" w:space="0" w:color="BFBFBF"/>
              <w:right w:val="single" w:sz="1" w:space="0" w:color="BFBFBF"/>
            </w:tcBorders>
          </w:tcPr>
          <w:p w14:paraId="5245F1D8" w14:textId="77777777" w:rsidR="0023312D" w:rsidRDefault="00000000">
            <w:r>
              <w:t>3</w:t>
            </w:r>
          </w:p>
        </w:tc>
        <w:tc>
          <w:tcPr>
            <w:tcW w:w="4100" w:type="dxa"/>
            <w:tcBorders>
              <w:top w:val="single" w:sz="1" w:space="0" w:color="BFBFBF"/>
              <w:left w:val="single" w:sz="1" w:space="0" w:color="BFBFBF"/>
              <w:bottom w:val="single" w:sz="1" w:space="0" w:color="BFBFBF"/>
              <w:right w:val="single" w:sz="1" w:space="0" w:color="BFBFBF"/>
            </w:tcBorders>
          </w:tcPr>
          <w:p w14:paraId="605BBD37" w14:textId="77777777" w:rsidR="0023312D" w:rsidRDefault="00000000">
            <w:r>
              <w:t>For outlier removal</w:t>
            </w:r>
          </w:p>
        </w:tc>
      </w:tr>
      <w:tr w:rsidR="0023312D" w14:paraId="16C56940" w14:textId="77777777">
        <w:tc>
          <w:tcPr>
            <w:tcW w:w="3200" w:type="dxa"/>
            <w:tcBorders>
              <w:top w:val="single" w:sz="1" w:space="0" w:color="BFBFBF"/>
              <w:left w:val="single" w:sz="1" w:space="0" w:color="BFBFBF"/>
              <w:bottom w:val="single" w:sz="1" w:space="0" w:color="BFBFBF"/>
              <w:right w:val="single" w:sz="1" w:space="0" w:color="BFBFBF"/>
            </w:tcBorders>
          </w:tcPr>
          <w:p w14:paraId="79CA1EB5" w14:textId="77777777" w:rsidR="0023312D" w:rsidRDefault="00000000">
            <w:r>
              <w:t>min spikes (electrode)</w:t>
            </w:r>
          </w:p>
        </w:tc>
        <w:tc>
          <w:tcPr>
            <w:tcW w:w="1200" w:type="dxa"/>
            <w:tcBorders>
              <w:top w:val="single" w:sz="1" w:space="0" w:color="BFBFBF"/>
              <w:left w:val="single" w:sz="1" w:space="0" w:color="BFBFBF"/>
              <w:bottom w:val="single" w:sz="1" w:space="0" w:color="BFBFBF"/>
              <w:right w:val="single" w:sz="1" w:space="0" w:color="BFBFBF"/>
            </w:tcBorders>
          </w:tcPr>
          <w:p w14:paraId="5A08F83E" w14:textId="77777777" w:rsidR="0023312D" w:rsidRDefault="00000000">
            <w:r>
              <w:t>5</w:t>
            </w:r>
          </w:p>
        </w:tc>
        <w:tc>
          <w:tcPr>
            <w:tcW w:w="4100" w:type="dxa"/>
            <w:tcBorders>
              <w:top w:val="single" w:sz="1" w:space="0" w:color="BFBFBF"/>
              <w:left w:val="single" w:sz="1" w:space="0" w:color="BFBFBF"/>
              <w:bottom w:val="single" w:sz="1" w:space="0" w:color="BFBFBF"/>
              <w:right w:val="single" w:sz="1" w:space="0" w:color="BFBFBF"/>
            </w:tcBorders>
          </w:tcPr>
          <w:p w14:paraId="25285158" w14:textId="6AC182BB" w:rsidR="0023312D" w:rsidRDefault="00000000">
            <w:r>
              <w:t xml:space="preserve">Minimum spikes to count as </w:t>
            </w:r>
            <w:r w:rsidR="00595ECD">
              <w:t>individual unit</w:t>
            </w:r>
            <w:r>
              <w:t xml:space="preserve"> burst</w:t>
            </w:r>
            <w:r w:rsidR="007F5287">
              <w:t xml:space="preserve"> on that electrode</w:t>
            </w:r>
          </w:p>
        </w:tc>
      </w:tr>
      <w:tr w:rsidR="0023312D" w14:paraId="23FF50E8" w14:textId="77777777">
        <w:tc>
          <w:tcPr>
            <w:tcW w:w="3200" w:type="dxa"/>
            <w:tcBorders>
              <w:top w:val="single" w:sz="1" w:space="0" w:color="BFBFBF"/>
              <w:left w:val="single" w:sz="1" w:space="0" w:color="BFBFBF"/>
              <w:bottom w:val="single" w:sz="1" w:space="0" w:color="BFBFBF"/>
              <w:right w:val="single" w:sz="1" w:space="0" w:color="BFBFBF"/>
            </w:tcBorders>
          </w:tcPr>
          <w:p w14:paraId="2E636C48" w14:textId="77777777" w:rsidR="0023312D" w:rsidRDefault="00000000">
            <w:r>
              <w:t>max ISI (electrode)</w:t>
            </w:r>
          </w:p>
        </w:tc>
        <w:tc>
          <w:tcPr>
            <w:tcW w:w="1200" w:type="dxa"/>
            <w:tcBorders>
              <w:top w:val="single" w:sz="1" w:space="0" w:color="BFBFBF"/>
              <w:left w:val="single" w:sz="1" w:space="0" w:color="BFBFBF"/>
              <w:bottom w:val="single" w:sz="1" w:space="0" w:color="BFBFBF"/>
              <w:right w:val="single" w:sz="1" w:space="0" w:color="BFBFBF"/>
            </w:tcBorders>
          </w:tcPr>
          <w:p w14:paraId="373DCA31" w14:textId="77777777" w:rsidR="0023312D" w:rsidRDefault="00000000">
            <w:r>
              <w:t xml:space="preserve">100 </w:t>
            </w:r>
            <w:proofErr w:type="spellStart"/>
            <w:r>
              <w:t>ms</w:t>
            </w:r>
            <w:proofErr w:type="spellEnd"/>
          </w:p>
        </w:tc>
        <w:tc>
          <w:tcPr>
            <w:tcW w:w="4100" w:type="dxa"/>
            <w:tcBorders>
              <w:top w:val="single" w:sz="1" w:space="0" w:color="BFBFBF"/>
              <w:left w:val="single" w:sz="1" w:space="0" w:color="BFBFBF"/>
              <w:bottom w:val="single" w:sz="1" w:space="0" w:color="BFBFBF"/>
              <w:right w:val="single" w:sz="1" w:space="0" w:color="BFBFBF"/>
            </w:tcBorders>
          </w:tcPr>
          <w:p w14:paraId="588290F1" w14:textId="45AE8432" w:rsidR="0023312D" w:rsidRDefault="00000000">
            <w:r>
              <w:t xml:space="preserve">Maximum inter-spike interval for </w:t>
            </w:r>
            <w:r w:rsidR="00595ECD">
              <w:t>individual</w:t>
            </w:r>
            <w:r w:rsidR="007F5287">
              <w:t xml:space="preserve"> unit</w:t>
            </w:r>
            <w:r w:rsidR="00595ECD">
              <w:t xml:space="preserve"> </w:t>
            </w:r>
            <w:r>
              <w:t>bursts</w:t>
            </w:r>
            <w:r w:rsidR="007F5287">
              <w:t xml:space="preserve"> on that electrode</w:t>
            </w:r>
          </w:p>
        </w:tc>
      </w:tr>
      <w:tr w:rsidR="0023312D" w14:paraId="01C1AB48" w14:textId="77777777">
        <w:tc>
          <w:tcPr>
            <w:tcW w:w="3200" w:type="dxa"/>
            <w:tcBorders>
              <w:top w:val="single" w:sz="1" w:space="0" w:color="BFBFBF"/>
              <w:left w:val="single" w:sz="1" w:space="0" w:color="BFBFBF"/>
              <w:bottom w:val="single" w:sz="1" w:space="0" w:color="BFBFBF"/>
              <w:right w:val="single" w:sz="1" w:space="0" w:color="BFBFBF"/>
            </w:tcBorders>
          </w:tcPr>
          <w:p w14:paraId="14CFA894" w14:textId="77777777" w:rsidR="0023312D" w:rsidRDefault="00000000">
            <w:r>
              <w:t>min spikes (network)</w:t>
            </w:r>
          </w:p>
        </w:tc>
        <w:tc>
          <w:tcPr>
            <w:tcW w:w="1200" w:type="dxa"/>
            <w:tcBorders>
              <w:top w:val="single" w:sz="1" w:space="0" w:color="BFBFBF"/>
              <w:left w:val="single" w:sz="1" w:space="0" w:color="BFBFBF"/>
              <w:bottom w:val="single" w:sz="1" w:space="0" w:color="BFBFBF"/>
              <w:right w:val="single" w:sz="1" w:space="0" w:color="BFBFBF"/>
            </w:tcBorders>
          </w:tcPr>
          <w:p w14:paraId="7D82F680" w14:textId="77777777" w:rsidR="0023312D" w:rsidRDefault="00000000">
            <w:r>
              <w:t>50</w:t>
            </w:r>
          </w:p>
        </w:tc>
        <w:tc>
          <w:tcPr>
            <w:tcW w:w="4100" w:type="dxa"/>
            <w:tcBorders>
              <w:top w:val="single" w:sz="1" w:space="0" w:color="BFBFBF"/>
              <w:left w:val="single" w:sz="1" w:space="0" w:color="BFBFBF"/>
              <w:bottom w:val="single" w:sz="1" w:space="0" w:color="BFBFBF"/>
              <w:right w:val="single" w:sz="1" w:space="0" w:color="BFBFBF"/>
            </w:tcBorders>
          </w:tcPr>
          <w:p w14:paraId="24378A4E" w14:textId="77777777" w:rsidR="0023312D" w:rsidRDefault="00000000">
            <w:r>
              <w:t>Minimum spikes for network burst</w:t>
            </w:r>
          </w:p>
        </w:tc>
      </w:tr>
      <w:tr w:rsidR="0023312D" w14:paraId="03C05A4F" w14:textId="77777777">
        <w:tc>
          <w:tcPr>
            <w:tcW w:w="3200" w:type="dxa"/>
            <w:tcBorders>
              <w:top w:val="single" w:sz="1" w:space="0" w:color="BFBFBF"/>
              <w:left w:val="single" w:sz="1" w:space="0" w:color="BFBFBF"/>
              <w:bottom w:val="single" w:sz="1" w:space="0" w:color="BFBFBF"/>
              <w:right w:val="single" w:sz="1" w:space="0" w:color="BFBFBF"/>
            </w:tcBorders>
          </w:tcPr>
          <w:p w14:paraId="7DD48D91" w14:textId="77777777" w:rsidR="0023312D" w:rsidRDefault="00000000">
            <w:r>
              <w:t>max ISI (network)</w:t>
            </w:r>
          </w:p>
        </w:tc>
        <w:tc>
          <w:tcPr>
            <w:tcW w:w="1200" w:type="dxa"/>
            <w:tcBorders>
              <w:top w:val="single" w:sz="1" w:space="0" w:color="BFBFBF"/>
              <w:left w:val="single" w:sz="1" w:space="0" w:color="BFBFBF"/>
              <w:bottom w:val="single" w:sz="1" w:space="0" w:color="BFBFBF"/>
              <w:right w:val="single" w:sz="1" w:space="0" w:color="BFBFBF"/>
            </w:tcBorders>
          </w:tcPr>
          <w:p w14:paraId="5E47FE85" w14:textId="77777777" w:rsidR="0023312D" w:rsidRDefault="00000000">
            <w:r>
              <w:t xml:space="preserve">100 </w:t>
            </w:r>
            <w:proofErr w:type="spellStart"/>
            <w:r>
              <w:t>ms</w:t>
            </w:r>
            <w:proofErr w:type="spellEnd"/>
          </w:p>
        </w:tc>
        <w:tc>
          <w:tcPr>
            <w:tcW w:w="4100" w:type="dxa"/>
            <w:tcBorders>
              <w:top w:val="single" w:sz="1" w:space="0" w:color="BFBFBF"/>
              <w:left w:val="single" w:sz="1" w:space="0" w:color="BFBFBF"/>
              <w:bottom w:val="single" w:sz="1" w:space="0" w:color="BFBFBF"/>
              <w:right w:val="single" w:sz="1" w:space="0" w:color="BFBFBF"/>
            </w:tcBorders>
          </w:tcPr>
          <w:p w14:paraId="0AFC150D" w14:textId="77777777" w:rsidR="0023312D" w:rsidRDefault="00000000">
            <w:r>
              <w:t>Maximum ISI for network bursts</w:t>
            </w:r>
          </w:p>
        </w:tc>
      </w:tr>
      <w:tr w:rsidR="0023312D" w14:paraId="6F0A7B6D" w14:textId="77777777">
        <w:tc>
          <w:tcPr>
            <w:tcW w:w="3200" w:type="dxa"/>
            <w:tcBorders>
              <w:top w:val="single" w:sz="1" w:space="0" w:color="BFBFBF"/>
              <w:left w:val="single" w:sz="1" w:space="0" w:color="BFBFBF"/>
              <w:bottom w:val="single" w:sz="1" w:space="0" w:color="BFBFBF"/>
              <w:right w:val="single" w:sz="1" w:space="0" w:color="BFBFBF"/>
            </w:tcBorders>
          </w:tcPr>
          <w:p w14:paraId="0555403A" w14:textId="77777777" w:rsidR="0023312D" w:rsidRDefault="00000000">
            <w:r>
              <w:t>min electrodes</w:t>
            </w:r>
          </w:p>
        </w:tc>
        <w:tc>
          <w:tcPr>
            <w:tcW w:w="1200" w:type="dxa"/>
            <w:tcBorders>
              <w:top w:val="single" w:sz="1" w:space="0" w:color="BFBFBF"/>
              <w:left w:val="single" w:sz="1" w:space="0" w:color="BFBFBF"/>
              <w:bottom w:val="single" w:sz="1" w:space="0" w:color="BFBFBF"/>
              <w:right w:val="single" w:sz="1" w:space="0" w:color="BFBFBF"/>
            </w:tcBorders>
          </w:tcPr>
          <w:p w14:paraId="328D9509" w14:textId="77777777" w:rsidR="0023312D" w:rsidRDefault="00000000">
            <w:r>
              <w:t>35%</w:t>
            </w:r>
          </w:p>
        </w:tc>
        <w:tc>
          <w:tcPr>
            <w:tcW w:w="4100" w:type="dxa"/>
            <w:tcBorders>
              <w:top w:val="single" w:sz="1" w:space="0" w:color="BFBFBF"/>
              <w:left w:val="single" w:sz="1" w:space="0" w:color="BFBFBF"/>
              <w:bottom w:val="single" w:sz="1" w:space="0" w:color="BFBFBF"/>
              <w:right w:val="single" w:sz="1" w:space="0" w:color="BFBFBF"/>
            </w:tcBorders>
          </w:tcPr>
          <w:p w14:paraId="7C9B5B4C" w14:textId="77777777" w:rsidR="0023312D" w:rsidRDefault="00000000">
            <w:r>
              <w:t>Electrode participation threshold for network bursts</w:t>
            </w:r>
          </w:p>
        </w:tc>
      </w:tr>
      <w:tr w:rsidR="C4A51174" w14:paraId="6F67795E" w14:textId="77777777">
        <w:tc>
          <w:tcPr>
            <w:tcW w:w="3200" w:type="dxa"/>
            <w:tcBorders>
              <w:top w:val="single" w:sz="1" w:space="0" w:color="BFBFBF"/>
              <w:left w:val="single" w:sz="1" w:space="0" w:color="BFBFBF"/>
              <w:bottom w:val="single" w:sz="1" w:space="0" w:color="BFBFBF"/>
              <w:right w:val="single" w:sz="1" w:space="0" w:color="BFBFBF"/>
            </w:tcBorders>
          </w:tcPr>
          <w:p w14:paraId="74EC241B" w14:textId="77777777" w:rsidR="00341D04" w:rsidRDefault="00000000">
            <w:r>
              <w:t>overlap_threshold</w:t>
            </w:r>
          </w:p>
        </w:tc>
        <w:tc>
          <w:tcPr>
            <w:tcW w:w="1200" w:type="dxa"/>
            <w:tcBorders>
              <w:top w:val="single" w:sz="1" w:space="0" w:color="BFBFBF"/>
              <w:left w:val="single" w:sz="1" w:space="0" w:color="BFBFBF"/>
              <w:bottom w:val="single" w:sz="1" w:space="0" w:color="BFBFBF"/>
              <w:right w:val="single" w:sz="1" w:space="0" w:color="BFBFBF"/>
            </w:tcBorders>
          </w:tcPr>
          <w:p w14:paraId="22320A95" w14:textId="77777777" w:rsidR="00341D04" w:rsidRDefault="00000000">
            <w:r>
              <w:t>0.7</w:t>
            </w:r>
          </w:p>
        </w:tc>
        <w:tc>
          <w:tcPr>
            <w:tcW w:w="4100" w:type="dxa"/>
            <w:tcBorders>
              <w:top w:val="single" w:sz="1" w:space="0" w:color="BFBFBF"/>
              <w:left w:val="single" w:sz="1" w:space="0" w:color="BFBFBF"/>
              <w:bottom w:val="single" w:sz="1" w:space="0" w:color="BFBFBF"/>
              <w:right w:val="single" w:sz="1" w:space="0" w:color="BFBFBF"/>
            </w:tcBorders>
          </w:tcPr>
          <w:p w14:paraId="74CCC9D2" w14:textId="77777777" w:rsidR="00341D04" w:rsidRDefault="00000000">
            <w:r>
              <w:t>Shape similarity threshold for merge validation</w:t>
            </w:r>
          </w:p>
        </w:tc>
      </w:tr>
    </w:tbl>
    <w:p w14:paraId="002DF884" w14:textId="77777777" w:rsidR="0023312D" w:rsidRDefault="00000000">
      <w:pPr>
        <w:pStyle w:val="Heading1"/>
        <w:spacing w:before="400"/>
      </w:pPr>
      <w:r>
        <w:t>Practical Tips</w:t>
      </w:r>
    </w:p>
    <w:p w14:paraId="7EA3936D" w14:textId="77777777" w:rsidR="0023312D" w:rsidRDefault="00000000">
      <w:pPr>
        <w:spacing w:after="160"/>
      </w:pPr>
      <w:r>
        <w:t xml:space="preserve">Start by reviewing the check list sheet in spike_sorting.xlsx. Electrodes flagged as "Possible </w:t>
      </w:r>
      <w:proofErr w:type="spellStart"/>
      <w:r>
        <w:t>MultiUnit</w:t>
      </w:r>
      <w:proofErr w:type="spellEnd"/>
      <w:r>
        <w:t>" or "over-excluded" are good candidates for manual review.</w:t>
      </w:r>
    </w:p>
    <w:p w14:paraId="645BB4A2" w14:textId="77777777" w:rsidR="0023312D" w:rsidRDefault="00000000">
      <w:pPr>
        <w:spacing w:after="160"/>
      </w:pPr>
      <w:r>
        <w:t>The PowerPoint output is helpful for quickly scanning through electrodes. Look for slides where clusters overlap in the PCA plot or where waveform shapes within a unit look inconsistent.</w:t>
      </w:r>
    </w:p>
    <w:p w14:paraId="2D2D92A1" w14:textId="77777777" w:rsidR="0023312D" w:rsidRDefault="00000000">
      <w:pPr>
        <w:spacing w:after="160"/>
      </w:pPr>
      <w:r>
        <w:t>If you're unsure whether a waveform belongs to a unit, it's often better to leave it unsorted than to force an assignment.</w:t>
      </w:r>
    </w:p>
    <w:p w14:paraId="485EF3EB" w14:textId="77777777" w:rsidR="0023312D" w:rsidRDefault="00000000">
      <w:pPr>
        <w:spacing w:after="200"/>
      </w:pPr>
      <w:r>
        <w:t>Export periodically if you're curating many electrodes. The interface doesn't auto-save.</w:t>
      </w:r>
    </w:p>
    <w:p w14:paraId="7DC05882" w14:textId="77777777" w:rsidR="0023312D" w:rsidRDefault="00000000">
      <w:pPr>
        <w:pStyle w:val="Heading1"/>
      </w:pPr>
      <w:r>
        <w:t>Troubleshooting</w:t>
      </w:r>
    </w:p>
    <w:p w14:paraId="571060C5" w14:textId="77777777" w:rsidR="0023312D" w:rsidRDefault="00000000">
      <w:pPr>
        <w:spacing w:after="100"/>
      </w:pPr>
      <w:r>
        <w:rPr>
          <w:b/>
          <w:bCs/>
        </w:rPr>
        <w:t xml:space="preserve">App won't start: </w:t>
      </w:r>
      <w:r>
        <w:t>Make sure MATLAB Runtime R2023a is installed (not a different version). Try running as administrator.</w:t>
      </w:r>
    </w:p>
    <w:p w14:paraId="2A5D54FD" w14:textId="77777777" w:rsidR="0023312D" w:rsidRDefault="00000000">
      <w:pPr>
        <w:spacing w:after="100"/>
      </w:pPr>
      <w:r>
        <w:rPr>
          <w:b/>
          <w:bCs/>
        </w:rPr>
        <w:t xml:space="preserve">Files won't load: </w:t>
      </w:r>
      <w:r>
        <w:t xml:space="preserve">Check that all three files (xlsx, </w:t>
      </w:r>
      <w:proofErr w:type="spellStart"/>
      <w:r>
        <w:t>spk</w:t>
      </w:r>
      <w:proofErr w:type="spellEnd"/>
      <w:r>
        <w:t>, mat) are from the same recording session.</w:t>
      </w:r>
    </w:p>
    <w:p w14:paraId="59922535" w14:textId="77777777" w:rsidR="0023312D" w:rsidRDefault="00000000">
      <w:pPr>
        <w:spacing w:after="100"/>
      </w:pPr>
      <w:r>
        <w:rPr>
          <w:b/>
          <w:bCs/>
        </w:rPr>
        <w:t xml:space="preserve">No waveforms showing: </w:t>
      </w:r>
      <w:r>
        <w:t>Make sure you've selected an electrode and checked at least one unit box.</w:t>
      </w:r>
    </w:p>
    <w:p w14:paraId="56AA3E0A" w14:textId="77777777" w:rsidR="0023312D" w:rsidRDefault="00000000">
      <w:pPr>
        <w:spacing w:after="100"/>
      </w:pPr>
      <w:r>
        <w:rPr>
          <w:b/>
          <w:bCs/>
        </w:rPr>
        <w:t xml:space="preserve">Can't select waveforms: </w:t>
      </w:r>
      <w:r>
        <w:t>Click "select waveforms" first to enter selection mode.</w:t>
      </w:r>
    </w:p>
    <w:p w14:paraId="5C1AF307" w14:textId="77777777" w:rsidR="0023312D" w:rsidRDefault="00000000">
      <w:pPr>
        <w:spacing w:after="200"/>
      </w:pPr>
      <w:r>
        <w:rPr>
          <w:b/>
          <w:bCs/>
        </w:rPr>
        <w:t xml:space="preserve">Export fails: </w:t>
      </w:r>
      <w:r>
        <w:t>Check write permissions on the destination folder.</w:t>
      </w:r>
    </w:p>
    <w:p w14:paraId="10EA34E1" w14:textId="77777777" w:rsidR="0023312D" w:rsidRDefault="00000000">
      <w:r>
        <w:br w:type="page"/>
      </w:r>
    </w:p>
    <w:p w14:paraId="03FB4D58" w14:textId="77777777" w:rsidR="0023312D" w:rsidRDefault="00000000">
      <w:pPr>
        <w:pStyle w:val="Heading1"/>
      </w:pPr>
      <w:r>
        <w:lastRenderedPageBreak/>
        <w:t>Contact</w:t>
      </w:r>
    </w:p>
    <w:p w14:paraId="5AD2E5E2" w14:textId="77777777" w:rsidR="0023312D" w:rsidRDefault="00000000">
      <w:pPr>
        <w:spacing w:after="160"/>
      </w:pPr>
      <w:r>
        <w:t>For questions about the SAMS algorithm and implementation:</w:t>
      </w:r>
    </w:p>
    <w:p w14:paraId="67CA02CA" w14:textId="77777777" w:rsidR="0023312D" w:rsidRPr="00567DE0" w:rsidRDefault="00000000">
      <w:pPr>
        <w:spacing w:after="60"/>
        <w:ind w:left="360"/>
        <w:rPr>
          <w:lang w:val="es-ES"/>
        </w:rPr>
      </w:pPr>
      <w:r w:rsidRPr="00567DE0">
        <w:rPr>
          <w:lang w:val="es-ES"/>
        </w:rPr>
        <w:t>Xiaoxuan Ren: xren37@wisc.edu</w:t>
      </w:r>
    </w:p>
    <w:p w14:paraId="4BD9EA9B" w14:textId="77777777" w:rsidR="0023312D" w:rsidRPr="00567DE0" w:rsidRDefault="00000000">
      <w:pPr>
        <w:spacing w:after="200"/>
        <w:ind w:left="360"/>
        <w:rPr>
          <w:lang w:val="es-ES"/>
        </w:rPr>
      </w:pPr>
      <w:proofErr w:type="spellStart"/>
      <w:r w:rsidRPr="00567DE0">
        <w:rPr>
          <w:lang w:val="es-ES"/>
        </w:rPr>
        <w:t>Xinyu</w:t>
      </w:r>
      <w:proofErr w:type="spellEnd"/>
      <w:r w:rsidRPr="00567DE0">
        <w:rPr>
          <w:lang w:val="es-ES"/>
        </w:rPr>
        <w:t xml:space="preserve"> Zhao: xinyu.zhao@wisc.edu</w:t>
      </w:r>
    </w:p>
    <w:p w14:paraId="020A1361" w14:textId="77777777" w:rsidR="0023312D" w:rsidRDefault="00000000">
      <w:pPr>
        <w:spacing w:after="160"/>
      </w:pPr>
      <w:r>
        <w:rPr>
          <w:b/>
          <w:bCs/>
        </w:rPr>
        <w:t>Correspondence:</w:t>
      </w:r>
    </w:p>
    <w:p w14:paraId="57962643" w14:textId="77777777" w:rsidR="0023312D" w:rsidRDefault="00000000">
      <w:pPr>
        <w:spacing w:after="120"/>
        <w:ind w:left="360"/>
      </w:pPr>
      <w:r>
        <w:rPr>
          <w:b/>
          <w:bCs/>
        </w:rPr>
        <w:t>Xinyu Zhao</w:t>
      </w:r>
      <w:r>
        <w:t xml:space="preserve"> – Waisman Center and Department of Neuroscience, University of Wisconsin-Madison School of Medicine and Public Health, Madison, WI 53705; xinyu.zhao@wisc.edu</w:t>
      </w:r>
    </w:p>
    <w:p w14:paraId="3646B0C2" w14:textId="77777777" w:rsidR="0023312D" w:rsidRDefault="00000000">
      <w:pPr>
        <w:spacing w:after="120"/>
        <w:ind w:left="360"/>
      </w:pPr>
      <w:r>
        <w:rPr>
          <w:b/>
          <w:bCs/>
        </w:rPr>
        <w:t>Aviad Hai</w:t>
      </w:r>
      <w:r>
        <w:t xml:space="preserve"> – Department of Biomedical Engineering, University of Wisconsin-Madison College of Engineering, Madison, WI 53706; ahai@wisc.edu</w:t>
      </w:r>
    </w:p>
    <w:p w14:paraId="50F7D9D8" w14:textId="77777777" w:rsidR="0023312D" w:rsidRDefault="00000000">
      <w:pPr>
        <w:spacing w:after="300"/>
        <w:ind w:left="360"/>
      </w:pPr>
      <w:r>
        <w:rPr>
          <w:b/>
          <w:bCs/>
        </w:rPr>
        <w:t>Ari Rosenberg</w:t>
      </w:r>
      <w:r>
        <w:t xml:space="preserve"> – Department of Neuroscience, University of Wisconsin-Madison School of Medicine and Public Health, Madison, WI 53705; ari.rosenberg@wisc.edu</w:t>
      </w:r>
    </w:p>
    <w:p w14:paraId="4F6D055D" w14:textId="77777777" w:rsidR="0023312D" w:rsidRDefault="00000000">
      <w:pPr>
        <w:spacing w:before="200"/>
      </w:pPr>
      <w:r>
        <w:t xml:space="preserve">For the latest version and updates: </w:t>
      </w:r>
      <w:hyperlink r:id="rId27" w:history="1">
        <w:r w:rsidR="0023312D">
          <w:rPr>
            <w:color w:val="2E75B6"/>
          </w:rPr>
          <w:t>https://github.com/Zhao-Lab-UW/SAMS-Semi-Automatic-MEA-Spike-sorting-pipeline-</w:t>
        </w:r>
      </w:hyperlink>
    </w:p>
    <w:sectPr w:rsidR="0023312D">
      <w:headerReference w:type="default" r:id="rId28"/>
      <w:footerReference w:type="default" r:id="rId29"/>
      <w:pgSz w:w="11906" w:h="16838"/>
      <w:pgMar w:top="1440" w:right="1440" w:bottom="1440" w:left="1440"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aymond Doudlah" w:date="2025-12-29T12:26:00Z" w:initials="RD">
    <w:p w14:paraId="2E042DD7" w14:textId="63559E6F" w:rsidR="001C2411" w:rsidRDefault="001C2411">
      <w:pPr>
        <w:pStyle w:val="CommentText"/>
      </w:pPr>
      <w:r>
        <w:rPr>
          <w:rStyle w:val="CommentReference"/>
        </w:rPr>
        <w:annotationRef/>
      </w:r>
      <w:r>
        <w:t>The application has been submitted. I am waiting to here if they will accept it and give it a RRID number.</w:t>
      </w:r>
    </w:p>
  </w:comment>
  <w:comment w:id="1" w:author="Raymond Doudlah" w:date="2025-12-29T12:26:00Z" w:initials="RD">
    <w:p w14:paraId="183655E6" w14:textId="1ABCC8EF" w:rsidR="001C2411" w:rsidRDefault="001C2411">
      <w:pPr>
        <w:pStyle w:val="CommentText"/>
      </w:pPr>
      <w:r>
        <w:rPr>
          <w:rStyle w:val="CommentReference"/>
        </w:rPr>
        <w:annotationRef/>
      </w:r>
      <w:r>
        <w:t xml:space="preserve">I don’t know that you need to give time estimates for setup given that you only need to do this once. </w:t>
      </w:r>
    </w:p>
  </w:comment>
  <w:comment w:id="4" w:author="Raymond Doudlah" w:date="2025-12-29T12:27:00Z" w:initials="RD">
    <w:p w14:paraId="6DDB840E" w14:textId="3640CBB7" w:rsidR="001C2411" w:rsidRDefault="001C2411">
      <w:pPr>
        <w:pStyle w:val="CommentText"/>
      </w:pPr>
      <w:r>
        <w:rPr>
          <w:rStyle w:val="CommentReference"/>
        </w:rPr>
        <w:annotationRef/>
      </w:r>
      <w:r>
        <w:t>I would have screen shots that don’t show “UPDATES AVAILABLE” warnings. It is present in almost any screen shot from a Microsoft product. I would also recommend just capturing the data, the user doesn’t care about the ribbon at the top.</w:t>
      </w:r>
    </w:p>
  </w:comment>
  <w:comment w:id="6" w:author="Raymond Doudlah" w:date="2025-12-29T12:29:00Z" w:initials="RD">
    <w:p w14:paraId="3AB40A84" w14:textId="6786ADB2" w:rsidR="001C2411" w:rsidRDefault="001C2411">
      <w:pPr>
        <w:pStyle w:val="CommentText"/>
      </w:pPr>
      <w:r>
        <w:rPr>
          <w:rStyle w:val="CommentReference"/>
        </w:rPr>
        <w:annotationRef/>
      </w:r>
      <w:r>
        <w:t>This figure looks “squished” vertically.</w:t>
      </w:r>
    </w:p>
  </w:comment>
  <w:comment w:id="8" w:author="Raymond Doudlah" w:date="2025-12-29T12:29:00Z" w:initials="RD">
    <w:p w14:paraId="3ECD5491" w14:textId="6038D73B" w:rsidR="004317EE" w:rsidRDefault="004317EE">
      <w:pPr>
        <w:pStyle w:val="CommentText"/>
      </w:pPr>
      <w:r>
        <w:rPr>
          <w:rStyle w:val="CommentReference"/>
        </w:rPr>
        <w:annotationRef/>
      </w:r>
      <w:r>
        <w:t>There is a lot of blank space in this screen shot. I would think about only grabbing the necessary part, not the entire screen.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042DD7" w15:done="0"/>
  <w15:commentEx w15:paraId="183655E6" w15:done="0"/>
  <w15:commentEx w15:paraId="6DDB840E" w15:done="1"/>
  <w15:commentEx w15:paraId="3AB40A84" w15:done="1"/>
  <w15:commentEx w15:paraId="3ECD549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D6FE07" w16cex:dateUtc="2025-12-29T18:26:00Z"/>
  <w16cex:commentExtensible w16cex:durableId="00762128" w16cex:dateUtc="2025-12-29T18:26:00Z"/>
  <w16cex:commentExtensible w16cex:durableId="06E9AD99" w16cex:dateUtc="2025-12-29T18:27:00Z"/>
  <w16cex:commentExtensible w16cex:durableId="653AFCD7" w16cex:dateUtc="2025-12-29T18:29:00Z"/>
  <w16cex:commentExtensible w16cex:durableId="07A3888E" w16cex:dateUtc="2025-12-29T18: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042DD7" w16cid:durableId="0BD6FE07"/>
  <w16cid:commentId w16cid:paraId="183655E6" w16cid:durableId="00762128"/>
  <w16cid:commentId w16cid:paraId="6DDB840E" w16cid:durableId="06E9AD99"/>
  <w16cid:commentId w16cid:paraId="3AB40A84" w16cid:durableId="653AFCD7"/>
  <w16cid:commentId w16cid:paraId="3ECD5491" w16cid:durableId="07A388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AAE72" w14:textId="77777777" w:rsidR="0073604C" w:rsidRDefault="0073604C">
      <w:r>
        <w:separator/>
      </w:r>
    </w:p>
  </w:endnote>
  <w:endnote w:type="continuationSeparator" w:id="0">
    <w:p w14:paraId="0FCC05AB" w14:textId="77777777" w:rsidR="0073604C" w:rsidRDefault="007360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E2FBD" w14:textId="77777777" w:rsidR="0023312D"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567DE0">
      <w:rPr>
        <w:noProof/>
        <w:sz w:val="20"/>
        <w:szCs w:val="20"/>
      </w:rPr>
      <w:t>1</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sidR="00567DE0">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8B66A" w14:textId="77777777" w:rsidR="0073604C" w:rsidRDefault="0073604C">
      <w:r>
        <w:separator/>
      </w:r>
    </w:p>
  </w:footnote>
  <w:footnote w:type="continuationSeparator" w:id="0">
    <w:p w14:paraId="01EFDA6A" w14:textId="77777777" w:rsidR="0073604C" w:rsidRDefault="007360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6BB0E" w14:textId="77777777" w:rsidR="0023312D" w:rsidRDefault="00000000">
    <w:pPr>
      <w:jc w:val="right"/>
    </w:pPr>
    <w:r>
      <w:rPr>
        <w:i/>
        <w:iCs/>
        <w:color w:val="808080"/>
        <w:sz w:val="20"/>
        <w:szCs w:val="20"/>
      </w:rPr>
      <w:t>SAMS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E658B"/>
    <w:multiLevelType w:val="hybridMultilevel"/>
    <w:tmpl w:val="B336BED4"/>
    <w:lvl w:ilvl="0" w:tplc="59E07486">
      <w:start w:val="1"/>
      <w:numFmt w:val="decimal"/>
      <w:lvlText w:val="%1."/>
      <w:lvlJc w:val="left"/>
      <w:pPr>
        <w:ind w:left="720" w:hanging="360"/>
      </w:pPr>
    </w:lvl>
    <w:lvl w:ilvl="1" w:tplc="CCB4ADE6">
      <w:numFmt w:val="decimal"/>
      <w:lvlText w:val=""/>
      <w:lvlJc w:val="left"/>
    </w:lvl>
    <w:lvl w:ilvl="2" w:tplc="C882A59C">
      <w:numFmt w:val="decimal"/>
      <w:lvlText w:val=""/>
      <w:lvlJc w:val="left"/>
    </w:lvl>
    <w:lvl w:ilvl="3" w:tplc="0314707A">
      <w:numFmt w:val="decimal"/>
      <w:lvlText w:val=""/>
      <w:lvlJc w:val="left"/>
    </w:lvl>
    <w:lvl w:ilvl="4" w:tplc="917E04D8">
      <w:numFmt w:val="decimal"/>
      <w:lvlText w:val=""/>
      <w:lvlJc w:val="left"/>
    </w:lvl>
    <w:lvl w:ilvl="5" w:tplc="2EB2E026">
      <w:numFmt w:val="decimal"/>
      <w:lvlText w:val=""/>
      <w:lvlJc w:val="left"/>
    </w:lvl>
    <w:lvl w:ilvl="6" w:tplc="8CF05E1A">
      <w:numFmt w:val="decimal"/>
      <w:lvlText w:val=""/>
      <w:lvlJc w:val="left"/>
    </w:lvl>
    <w:lvl w:ilvl="7" w:tplc="89585886">
      <w:numFmt w:val="decimal"/>
      <w:lvlText w:val=""/>
      <w:lvlJc w:val="left"/>
    </w:lvl>
    <w:lvl w:ilvl="8" w:tplc="A7EA51C6">
      <w:numFmt w:val="decimal"/>
      <w:lvlText w:val=""/>
      <w:lvlJc w:val="left"/>
    </w:lvl>
  </w:abstractNum>
  <w:abstractNum w:abstractNumId="1" w15:restartNumberingAfterBreak="0">
    <w:nsid w:val="11761E65"/>
    <w:multiLevelType w:val="hybridMultilevel"/>
    <w:tmpl w:val="800E3D02"/>
    <w:lvl w:ilvl="0" w:tplc="EBE687CE">
      <w:start w:val="1"/>
      <w:numFmt w:val="decimal"/>
      <w:lvlText w:val="%1."/>
      <w:lvlJc w:val="left"/>
      <w:pPr>
        <w:ind w:left="720" w:hanging="360"/>
      </w:pPr>
    </w:lvl>
    <w:lvl w:ilvl="1" w:tplc="85F6ADA4">
      <w:numFmt w:val="decimal"/>
      <w:lvlText w:val=""/>
      <w:lvlJc w:val="left"/>
    </w:lvl>
    <w:lvl w:ilvl="2" w:tplc="FE44204A">
      <w:numFmt w:val="decimal"/>
      <w:lvlText w:val=""/>
      <w:lvlJc w:val="left"/>
    </w:lvl>
    <w:lvl w:ilvl="3" w:tplc="33B4EED0">
      <w:numFmt w:val="decimal"/>
      <w:lvlText w:val=""/>
      <w:lvlJc w:val="left"/>
    </w:lvl>
    <w:lvl w:ilvl="4" w:tplc="2ED403BA">
      <w:numFmt w:val="decimal"/>
      <w:lvlText w:val=""/>
      <w:lvlJc w:val="left"/>
    </w:lvl>
    <w:lvl w:ilvl="5" w:tplc="326E06EE">
      <w:numFmt w:val="decimal"/>
      <w:lvlText w:val=""/>
      <w:lvlJc w:val="left"/>
    </w:lvl>
    <w:lvl w:ilvl="6" w:tplc="5896F564">
      <w:numFmt w:val="decimal"/>
      <w:lvlText w:val=""/>
      <w:lvlJc w:val="left"/>
    </w:lvl>
    <w:lvl w:ilvl="7" w:tplc="BFC8F538">
      <w:numFmt w:val="decimal"/>
      <w:lvlText w:val=""/>
      <w:lvlJc w:val="left"/>
    </w:lvl>
    <w:lvl w:ilvl="8" w:tplc="048839BA">
      <w:numFmt w:val="decimal"/>
      <w:lvlText w:val=""/>
      <w:lvlJc w:val="left"/>
    </w:lvl>
  </w:abstractNum>
  <w:abstractNum w:abstractNumId="2" w15:restartNumberingAfterBreak="0">
    <w:nsid w:val="16BF5B31"/>
    <w:multiLevelType w:val="hybridMultilevel"/>
    <w:tmpl w:val="5F162200"/>
    <w:lvl w:ilvl="0" w:tplc="BFB04E2A">
      <w:start w:val="1"/>
      <w:numFmt w:val="decimal"/>
      <w:lvlText w:val="%1."/>
      <w:lvlJc w:val="left"/>
      <w:pPr>
        <w:ind w:left="720" w:hanging="360"/>
      </w:pPr>
    </w:lvl>
    <w:lvl w:ilvl="1" w:tplc="26CA8D12">
      <w:numFmt w:val="decimal"/>
      <w:lvlText w:val=""/>
      <w:lvlJc w:val="left"/>
    </w:lvl>
    <w:lvl w:ilvl="2" w:tplc="7020D8FC">
      <w:numFmt w:val="decimal"/>
      <w:lvlText w:val=""/>
      <w:lvlJc w:val="left"/>
    </w:lvl>
    <w:lvl w:ilvl="3" w:tplc="D1FAFF22">
      <w:numFmt w:val="decimal"/>
      <w:lvlText w:val=""/>
      <w:lvlJc w:val="left"/>
    </w:lvl>
    <w:lvl w:ilvl="4" w:tplc="5FDE660E">
      <w:numFmt w:val="decimal"/>
      <w:lvlText w:val=""/>
      <w:lvlJc w:val="left"/>
    </w:lvl>
    <w:lvl w:ilvl="5" w:tplc="A23EBE0A">
      <w:numFmt w:val="decimal"/>
      <w:lvlText w:val=""/>
      <w:lvlJc w:val="left"/>
    </w:lvl>
    <w:lvl w:ilvl="6" w:tplc="02FE2464">
      <w:numFmt w:val="decimal"/>
      <w:lvlText w:val=""/>
      <w:lvlJc w:val="left"/>
    </w:lvl>
    <w:lvl w:ilvl="7" w:tplc="63260F1C">
      <w:numFmt w:val="decimal"/>
      <w:lvlText w:val=""/>
      <w:lvlJc w:val="left"/>
    </w:lvl>
    <w:lvl w:ilvl="8" w:tplc="235CC2FE">
      <w:numFmt w:val="decimal"/>
      <w:lvlText w:val=""/>
      <w:lvlJc w:val="left"/>
    </w:lvl>
  </w:abstractNum>
  <w:abstractNum w:abstractNumId="3" w15:restartNumberingAfterBreak="0">
    <w:nsid w:val="6D9660AB"/>
    <w:multiLevelType w:val="hybridMultilevel"/>
    <w:tmpl w:val="B776C872"/>
    <w:lvl w:ilvl="0" w:tplc="527CD796">
      <w:start w:val="1"/>
      <w:numFmt w:val="bullet"/>
      <w:lvlText w:val="●"/>
      <w:lvlJc w:val="left"/>
      <w:pPr>
        <w:ind w:left="720" w:hanging="360"/>
      </w:pPr>
    </w:lvl>
    <w:lvl w:ilvl="1" w:tplc="254AEC76">
      <w:start w:val="1"/>
      <w:numFmt w:val="bullet"/>
      <w:lvlText w:val="○"/>
      <w:lvlJc w:val="left"/>
      <w:pPr>
        <w:ind w:left="1440" w:hanging="360"/>
      </w:pPr>
    </w:lvl>
    <w:lvl w:ilvl="2" w:tplc="0D8C2184">
      <w:start w:val="1"/>
      <w:numFmt w:val="bullet"/>
      <w:lvlText w:val="■"/>
      <w:lvlJc w:val="left"/>
      <w:pPr>
        <w:ind w:left="2160" w:hanging="360"/>
      </w:pPr>
    </w:lvl>
    <w:lvl w:ilvl="3" w:tplc="29867DA0">
      <w:start w:val="1"/>
      <w:numFmt w:val="bullet"/>
      <w:lvlText w:val="●"/>
      <w:lvlJc w:val="left"/>
      <w:pPr>
        <w:ind w:left="2880" w:hanging="360"/>
      </w:pPr>
    </w:lvl>
    <w:lvl w:ilvl="4" w:tplc="FA622008">
      <w:start w:val="1"/>
      <w:numFmt w:val="bullet"/>
      <w:lvlText w:val="○"/>
      <w:lvlJc w:val="left"/>
      <w:pPr>
        <w:ind w:left="3600" w:hanging="360"/>
      </w:pPr>
    </w:lvl>
    <w:lvl w:ilvl="5" w:tplc="15863010">
      <w:start w:val="1"/>
      <w:numFmt w:val="bullet"/>
      <w:lvlText w:val="■"/>
      <w:lvlJc w:val="left"/>
      <w:pPr>
        <w:ind w:left="4320" w:hanging="360"/>
      </w:pPr>
    </w:lvl>
    <w:lvl w:ilvl="6" w:tplc="5B1A8B00">
      <w:start w:val="1"/>
      <w:numFmt w:val="bullet"/>
      <w:lvlText w:val="●"/>
      <w:lvlJc w:val="left"/>
      <w:pPr>
        <w:ind w:left="5040" w:hanging="360"/>
      </w:pPr>
    </w:lvl>
    <w:lvl w:ilvl="7" w:tplc="2886E632">
      <w:start w:val="1"/>
      <w:numFmt w:val="bullet"/>
      <w:lvlText w:val="●"/>
      <w:lvlJc w:val="left"/>
      <w:pPr>
        <w:ind w:left="5760" w:hanging="360"/>
      </w:pPr>
    </w:lvl>
    <w:lvl w:ilvl="8" w:tplc="CDFA98BA">
      <w:start w:val="1"/>
      <w:numFmt w:val="bullet"/>
      <w:lvlText w:val="●"/>
      <w:lvlJc w:val="left"/>
      <w:pPr>
        <w:ind w:left="6480" w:hanging="360"/>
      </w:pPr>
    </w:lvl>
  </w:abstractNum>
  <w:abstractNum w:abstractNumId="4" w15:restartNumberingAfterBreak="0">
    <w:nsid w:val="74885039"/>
    <w:multiLevelType w:val="hybridMultilevel"/>
    <w:tmpl w:val="A2ECC5BE"/>
    <w:lvl w:ilvl="0" w:tplc="BCE65BFA">
      <w:start w:val="1"/>
      <w:numFmt w:val="bullet"/>
      <w:lvlText w:val="•"/>
      <w:lvlJc w:val="left"/>
      <w:pPr>
        <w:ind w:left="720" w:hanging="360"/>
      </w:pPr>
    </w:lvl>
    <w:lvl w:ilvl="1" w:tplc="0AEE9A4C">
      <w:numFmt w:val="decimal"/>
      <w:lvlText w:val=""/>
      <w:lvlJc w:val="left"/>
    </w:lvl>
    <w:lvl w:ilvl="2" w:tplc="F25EB15A">
      <w:numFmt w:val="decimal"/>
      <w:lvlText w:val=""/>
      <w:lvlJc w:val="left"/>
    </w:lvl>
    <w:lvl w:ilvl="3" w:tplc="60DAEB40">
      <w:numFmt w:val="decimal"/>
      <w:lvlText w:val=""/>
      <w:lvlJc w:val="left"/>
    </w:lvl>
    <w:lvl w:ilvl="4" w:tplc="82FA428A">
      <w:numFmt w:val="decimal"/>
      <w:lvlText w:val=""/>
      <w:lvlJc w:val="left"/>
    </w:lvl>
    <w:lvl w:ilvl="5" w:tplc="285836D8">
      <w:numFmt w:val="decimal"/>
      <w:lvlText w:val=""/>
      <w:lvlJc w:val="left"/>
    </w:lvl>
    <w:lvl w:ilvl="6" w:tplc="5D78212A">
      <w:numFmt w:val="decimal"/>
      <w:lvlText w:val=""/>
      <w:lvlJc w:val="left"/>
    </w:lvl>
    <w:lvl w:ilvl="7" w:tplc="9F82D94A">
      <w:numFmt w:val="decimal"/>
      <w:lvlText w:val=""/>
      <w:lvlJc w:val="left"/>
    </w:lvl>
    <w:lvl w:ilvl="8" w:tplc="AD7C1268">
      <w:numFmt w:val="decimal"/>
      <w:lvlText w:val=""/>
      <w:lvlJc w:val="left"/>
    </w:lvl>
  </w:abstractNum>
  <w:num w:numId="1" w16cid:durableId="565721313">
    <w:abstractNumId w:val="3"/>
    <w:lvlOverride w:ilvl="0">
      <w:startOverride w:val="1"/>
    </w:lvlOverride>
  </w:num>
  <w:num w:numId="2" w16cid:durableId="1022900284">
    <w:abstractNumId w:val="4"/>
    <w:lvlOverride w:ilvl="0">
      <w:startOverride w:val="1"/>
    </w:lvlOverride>
  </w:num>
  <w:num w:numId="3" w16cid:durableId="44377782">
    <w:abstractNumId w:val="2"/>
    <w:lvlOverride w:ilvl="0">
      <w:startOverride w:val="1"/>
    </w:lvlOverride>
  </w:num>
  <w:num w:numId="4" w16cid:durableId="500698543">
    <w:abstractNumId w:val="0"/>
    <w:lvlOverride w:ilvl="0">
      <w:startOverride w:val="1"/>
    </w:lvlOverride>
  </w:num>
  <w:num w:numId="5" w16cid:durableId="975257399">
    <w:abstractNumId w:val="1"/>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aymond Doudlah">
    <w15:presenceInfo w15:providerId="AD" w15:userId="S-1-5-21-944445629-1489980678-184074267-740491"/>
  </w15:person>
  <w15:person w15:author="Xiaoxuan Ren">
    <w15:presenceInfo w15:providerId="Windows Live" w15:userId="352e9a7888b0f6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12D"/>
    <w:rsid w:val="00072CDF"/>
    <w:rsid w:val="001C2411"/>
    <w:rsid w:val="0023312D"/>
    <w:rsid w:val="002B57C2"/>
    <w:rsid w:val="00341D04"/>
    <w:rsid w:val="004317EE"/>
    <w:rsid w:val="004F40D0"/>
    <w:rsid w:val="00567DE0"/>
    <w:rsid w:val="00595ECD"/>
    <w:rsid w:val="0073604C"/>
    <w:rsid w:val="007F5287"/>
    <w:rsid w:val="00812F76"/>
    <w:rsid w:val="0092185F"/>
    <w:rsid w:val="00A30FA0"/>
    <w:rsid w:val="00A77CD9"/>
    <w:rsid w:val="00BB34D1"/>
    <w:rsid w:val="00CD6655"/>
    <w:rsid w:val="00D42091"/>
    <w:rsid w:val="00D843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C9E73"/>
  <w15:docId w15:val="{A926C5FA-9F25-42CC-9174-921F973C1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00" w:after="100"/>
      <w:outlineLvl w:val="0"/>
    </w:pPr>
    <w:rPr>
      <w:b/>
      <w:bCs/>
      <w:color w:val="1F4E79"/>
      <w:sz w:val="28"/>
      <w:szCs w:val="28"/>
    </w:rPr>
  </w:style>
  <w:style w:type="paragraph" w:styleId="Heading2">
    <w:name w:val="heading 2"/>
    <w:uiPriority w:val="9"/>
    <w:unhideWhenUsed/>
    <w:qFormat/>
    <w:pPr>
      <w:spacing w:before="200" w:after="80"/>
      <w:outlineLvl w:val="1"/>
    </w:pPr>
    <w:rPr>
      <w:b/>
      <w:bCs/>
      <w:color w:val="2E75B6"/>
      <w:sz w:val="24"/>
      <w:szCs w:val="24"/>
    </w:rPr>
  </w:style>
  <w:style w:type="paragraph" w:styleId="Heading3">
    <w:name w:val="heading 3"/>
    <w:uiPriority w:val="9"/>
    <w:unhideWhenUsed/>
    <w:qFormat/>
    <w:pPr>
      <w:spacing w:before="160" w:after="60"/>
      <w:outlineLvl w:val="2"/>
    </w:pPr>
    <w:rPr>
      <w:b/>
      <w:bCs/>
      <w:color w:val="404040"/>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120"/>
      <w:jc w:val="center"/>
    </w:pPr>
    <w:rPr>
      <w:b/>
      <w:bCs/>
      <w:color w:val="1F4E79"/>
      <w:sz w:val="48"/>
      <w:szCs w:val="48"/>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Caption">
    <w:name w:val="caption"/>
    <w:pPr>
      <w:spacing w:before="40" w:after="160"/>
    </w:pPr>
    <w:rPr>
      <w:color w:val="404040"/>
      <w:sz w:val="20"/>
      <w:szCs w:val="20"/>
    </w:rPr>
  </w:style>
  <w:style w:type="character" w:styleId="CommentReference">
    <w:name w:val="annotation reference"/>
    <w:basedOn w:val="DefaultParagraphFont"/>
    <w:uiPriority w:val="99"/>
    <w:semiHidden/>
    <w:unhideWhenUsed/>
    <w:rsid w:val="00D42091"/>
    <w:rPr>
      <w:sz w:val="16"/>
      <w:szCs w:val="16"/>
    </w:rPr>
  </w:style>
  <w:style w:type="paragraph" w:styleId="CommentText">
    <w:name w:val="annotation text"/>
    <w:basedOn w:val="Normal"/>
    <w:link w:val="CommentTextChar"/>
    <w:uiPriority w:val="99"/>
    <w:unhideWhenUsed/>
    <w:rsid w:val="00D42091"/>
    <w:rPr>
      <w:sz w:val="20"/>
      <w:szCs w:val="20"/>
    </w:rPr>
  </w:style>
  <w:style w:type="character" w:customStyle="1" w:styleId="CommentTextChar">
    <w:name w:val="Comment Text Char"/>
    <w:basedOn w:val="DefaultParagraphFont"/>
    <w:link w:val="CommentText"/>
    <w:uiPriority w:val="99"/>
    <w:rsid w:val="00D42091"/>
    <w:rPr>
      <w:sz w:val="20"/>
      <w:szCs w:val="20"/>
    </w:rPr>
  </w:style>
  <w:style w:type="paragraph" w:styleId="CommentSubject">
    <w:name w:val="annotation subject"/>
    <w:basedOn w:val="CommentText"/>
    <w:next w:val="CommentText"/>
    <w:link w:val="CommentSubjectChar"/>
    <w:uiPriority w:val="99"/>
    <w:semiHidden/>
    <w:unhideWhenUsed/>
    <w:rsid w:val="00D42091"/>
    <w:rPr>
      <w:b/>
      <w:bCs/>
    </w:rPr>
  </w:style>
  <w:style w:type="character" w:customStyle="1" w:styleId="CommentSubjectChar">
    <w:name w:val="Comment Subject Char"/>
    <w:basedOn w:val="CommentTextChar"/>
    <w:link w:val="CommentSubject"/>
    <w:uiPriority w:val="99"/>
    <w:semiHidden/>
    <w:rsid w:val="00D42091"/>
    <w:rPr>
      <w:b/>
      <w:bCs/>
      <w:sz w:val="20"/>
      <w:szCs w:val="20"/>
    </w:rPr>
  </w:style>
  <w:style w:type="character" w:styleId="UnresolvedMention">
    <w:name w:val="Unresolved Mention"/>
    <w:basedOn w:val="DefaultParagraphFont"/>
    <w:uiPriority w:val="99"/>
    <w:semiHidden/>
    <w:unhideWhenUsed/>
    <w:rsid w:val="00D42091"/>
    <w:rPr>
      <w:color w:val="605E5C"/>
      <w:shd w:val="clear" w:color="auto" w:fill="E1DFDD"/>
    </w:rPr>
  </w:style>
  <w:style w:type="character" w:styleId="FollowedHyperlink">
    <w:name w:val="FollowedHyperlink"/>
    <w:basedOn w:val="DefaultParagraphFont"/>
    <w:uiPriority w:val="99"/>
    <w:semiHidden/>
    <w:unhideWhenUsed/>
    <w:rsid w:val="001C2411"/>
    <w:rPr>
      <w:color w:val="96607D" w:themeColor="followedHyperlink"/>
      <w:u w:val="single"/>
    </w:rPr>
  </w:style>
  <w:style w:type="paragraph" w:styleId="Revision">
    <w:name w:val="Revision"/>
    <w:hidden/>
    <w:uiPriority w:val="99"/>
    <w:semiHidden/>
    <w:rsid w:val="001C2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i.org/10.1101/2025.02.08.637245" TargetMode="External"/><Relationship Id="rId13" Type="http://schemas.openxmlformats.org/officeDocument/2006/relationships/image" Target="media/image1.bin"/><Relationship Id="rId18" Type="http://schemas.openxmlformats.org/officeDocument/2006/relationships/image" Target="media/image6.bin"/><Relationship Id="rId26" Type="http://schemas.openxmlformats.org/officeDocument/2006/relationships/image" Target="media/image14.bin"/><Relationship Id="rId3" Type="http://schemas.openxmlformats.org/officeDocument/2006/relationships/settings" Target="settings.xml"/><Relationship Id="rId21" Type="http://schemas.openxmlformats.org/officeDocument/2006/relationships/image" Target="media/image9.bin"/><Relationship Id="rId7" Type="http://schemas.openxmlformats.org/officeDocument/2006/relationships/hyperlink" Target="https://github.com/Zhao-Lab-UW/SAMS-Semi-Automatic-MEA-Spike-sorting-pipeline-" TargetMode="External"/><Relationship Id="rId12" Type="http://schemas.microsoft.com/office/2018/08/relationships/commentsExtensible" Target="commentsExtensible.xml"/><Relationship Id="rId17" Type="http://schemas.openxmlformats.org/officeDocument/2006/relationships/image" Target="media/image5.bin"/><Relationship Id="rId25" Type="http://schemas.openxmlformats.org/officeDocument/2006/relationships/image" Target="media/image13.bin"/><Relationship Id="rId2" Type="http://schemas.openxmlformats.org/officeDocument/2006/relationships/styles" Target="styles.xml"/><Relationship Id="rId16" Type="http://schemas.openxmlformats.org/officeDocument/2006/relationships/image" Target="media/image4.bin"/><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2.bin"/><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bin"/><Relationship Id="rId23" Type="http://schemas.openxmlformats.org/officeDocument/2006/relationships/image" Target="media/image11.bin"/><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bin"/><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bin"/><Relationship Id="rId22" Type="http://schemas.openxmlformats.org/officeDocument/2006/relationships/image" Target="media/image10.bin"/><Relationship Id="rId27" Type="http://schemas.openxmlformats.org/officeDocument/2006/relationships/hyperlink" Target="https://github.com/Zhao-Lab-UW/SAMS-Semi-Automatic-MEA-Spike-sorting-pipelin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14</Pages>
  <Words>1521</Words>
  <Characters>9237</Characters>
  <Application>Microsoft Office Word</Application>
  <DocSecurity>0</DocSecurity>
  <Lines>243</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Xiaoxuan Ren</cp:lastModifiedBy>
  <cp:revision>2</cp:revision>
  <dcterms:created xsi:type="dcterms:W3CDTF">2025-12-29T23:55:00Z</dcterms:created>
  <dcterms:modified xsi:type="dcterms:W3CDTF">2025-12-29T23:55:00Z</dcterms:modified>
</cp:coreProperties>
</file>